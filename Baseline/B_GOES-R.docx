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14674" w:rsidRPr="009211C5" w:rsidRDefault="000E047F" w:rsidP="00723231">
      <w:pPr>
        <w:rPr>
          <w:rFonts w:ascii="Arial" w:hAnsi="Arial" w:cs="Arial"/>
        </w:rPr>
      </w:pPr>
      <w:bookmarkStart w:id="0" w:name="_Toc372109161"/>
      <w:r w:rsidRPr="009211C5">
        <w:rPr>
          <w:rFonts w:ascii="Arial" w:hAnsi="Arial" w:cs="Arial"/>
          <w:noProof/>
          <w:lang w:eastAsia="en-US"/>
        </w:rPr>
        <w:drawing>
          <wp:anchor distT="0" distB="0" distL="114935" distR="114935" simplePos="0" relativeHeight="251657216" behindDoc="1" locked="0" layoutInCell="1" allowOverlap="1" wp14:anchorId="24B434B3" wp14:editId="305676DE">
            <wp:simplePos x="0" y="0"/>
            <wp:positionH relativeFrom="column">
              <wp:posOffset>-219075</wp:posOffset>
            </wp:positionH>
            <wp:positionV relativeFrom="paragraph">
              <wp:posOffset>-278130</wp:posOffset>
            </wp:positionV>
            <wp:extent cx="1370330" cy="1356995"/>
            <wp:effectExtent l="0" t="0" r="1270" b="0"/>
            <wp:wrapTight wrapText="bothSides">
              <wp:wrapPolygon edited="0">
                <wp:start x="0" y="0"/>
                <wp:lineTo x="0" y="21226"/>
                <wp:lineTo x="21320" y="21226"/>
                <wp:lineTo x="21320" y="0"/>
                <wp:lineTo x="0" y="0"/>
              </wp:wrapPolygon>
            </wp:wrapTight>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0330" cy="13569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9211C5">
        <w:rPr>
          <w:rFonts w:ascii="Arial" w:hAnsi="Arial" w:cs="Arial"/>
          <w:noProof/>
          <w:lang w:eastAsia="en-US"/>
        </w:rPr>
        <w:drawing>
          <wp:anchor distT="0" distB="0" distL="114935" distR="114935" simplePos="0" relativeHeight="251658240" behindDoc="0" locked="0" layoutInCell="1" allowOverlap="1" wp14:anchorId="001AF333" wp14:editId="24F0A91F">
            <wp:simplePos x="0" y="0"/>
            <wp:positionH relativeFrom="column">
              <wp:posOffset>4343400</wp:posOffset>
            </wp:positionH>
            <wp:positionV relativeFrom="paragraph">
              <wp:posOffset>0</wp:posOffset>
            </wp:positionV>
            <wp:extent cx="1590040" cy="302260"/>
            <wp:effectExtent l="0" t="0" r="0" b="2540"/>
            <wp:wrapSquare wrapText="bothSides"/>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040" cy="3022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p w:rsidR="00E14674" w:rsidRPr="009211C5" w:rsidRDefault="00E14674" w:rsidP="00723231">
      <w:pPr>
        <w:rPr>
          <w:rFonts w:ascii="Arial" w:hAnsi="Arial" w:cs="Arial"/>
        </w:rPr>
      </w:pPr>
    </w:p>
    <w:p w:rsidR="00E14674" w:rsidRPr="009211C5" w:rsidRDefault="00E14674" w:rsidP="00723231">
      <w:pPr>
        <w:rPr>
          <w:rFonts w:ascii="Arial" w:hAnsi="Arial" w:cs="Arial"/>
        </w:rPr>
      </w:pPr>
    </w:p>
    <w:p w:rsidR="00E27B03" w:rsidRPr="009211C5" w:rsidRDefault="00E27B03">
      <w:pPr>
        <w:jc w:val="right"/>
        <w:rPr>
          <w:rFonts w:ascii="Arial" w:hAnsi="Arial" w:cs="Arial"/>
          <w:b/>
          <w:sz w:val="36"/>
          <w:szCs w:val="36"/>
        </w:rPr>
      </w:pPr>
    </w:p>
    <w:p w:rsidR="00E27B03" w:rsidRPr="009211C5" w:rsidRDefault="00E27B03">
      <w:pPr>
        <w:jc w:val="right"/>
        <w:rPr>
          <w:rFonts w:ascii="Arial" w:hAnsi="Arial" w:cs="Arial"/>
          <w:b/>
          <w:sz w:val="36"/>
          <w:szCs w:val="36"/>
        </w:rPr>
      </w:pPr>
    </w:p>
    <w:p w:rsidR="00136CE2" w:rsidRPr="009211C5" w:rsidRDefault="00136CE2">
      <w:pPr>
        <w:jc w:val="right"/>
        <w:rPr>
          <w:rFonts w:ascii="Arial" w:hAnsi="Arial" w:cs="Arial"/>
          <w:b/>
          <w:sz w:val="36"/>
          <w:szCs w:val="36"/>
        </w:rPr>
      </w:pPr>
    </w:p>
    <w:p w:rsidR="00E14674" w:rsidRPr="009211C5" w:rsidRDefault="00E14674">
      <w:pPr>
        <w:jc w:val="right"/>
        <w:rPr>
          <w:rFonts w:ascii="Arial" w:hAnsi="Arial" w:cs="Arial"/>
          <w:b/>
          <w:sz w:val="36"/>
          <w:szCs w:val="36"/>
        </w:rPr>
      </w:pPr>
      <w:r w:rsidRPr="009211C5">
        <w:rPr>
          <w:rFonts w:ascii="Arial" w:hAnsi="Arial" w:cs="Arial"/>
          <w:b/>
          <w:sz w:val="36"/>
          <w:szCs w:val="36"/>
        </w:rPr>
        <w:t>AWIPS Software Maintenance and Support (SMS)</w:t>
      </w:r>
    </w:p>
    <w:p w:rsidR="00E14674" w:rsidRPr="009211C5" w:rsidRDefault="00460B94">
      <w:pPr>
        <w:spacing w:before="80"/>
        <w:jc w:val="right"/>
        <w:rPr>
          <w:rFonts w:ascii="Arial" w:hAnsi="Arial" w:cs="Arial"/>
          <w:b/>
          <w:sz w:val="36"/>
          <w:szCs w:val="36"/>
        </w:rPr>
      </w:pPr>
      <w:r w:rsidRPr="009211C5">
        <w:rPr>
          <w:rFonts w:ascii="Arial" w:hAnsi="Arial" w:cs="Arial"/>
          <w:b/>
          <w:sz w:val="36"/>
          <w:szCs w:val="36"/>
        </w:rPr>
        <w:t>AWIPS</w:t>
      </w:r>
      <w:r w:rsidR="00857EDB" w:rsidRPr="009211C5">
        <w:rPr>
          <w:rFonts w:ascii="Arial" w:hAnsi="Arial" w:cs="Arial"/>
          <w:b/>
          <w:sz w:val="36"/>
          <w:szCs w:val="36"/>
        </w:rPr>
        <w:t>-</w:t>
      </w:r>
      <w:r w:rsidRPr="009211C5">
        <w:rPr>
          <w:rFonts w:ascii="Arial" w:hAnsi="Arial" w:cs="Arial"/>
          <w:b/>
          <w:sz w:val="36"/>
          <w:szCs w:val="36"/>
        </w:rPr>
        <w:t xml:space="preserve">II </w:t>
      </w:r>
      <w:r w:rsidR="002474E9" w:rsidRPr="009211C5">
        <w:rPr>
          <w:rFonts w:ascii="Arial" w:hAnsi="Arial" w:cs="Arial"/>
          <w:b/>
          <w:sz w:val="36"/>
          <w:szCs w:val="36"/>
        </w:rPr>
        <w:t>GOES-R</w:t>
      </w:r>
      <w:r w:rsidR="00F6682B" w:rsidRPr="009211C5">
        <w:rPr>
          <w:rFonts w:ascii="Arial" w:hAnsi="Arial" w:cs="Arial"/>
          <w:b/>
          <w:sz w:val="36"/>
          <w:szCs w:val="36"/>
        </w:rPr>
        <w:t xml:space="preserve"> </w:t>
      </w:r>
      <w:r w:rsidR="00E27B03" w:rsidRPr="009211C5">
        <w:rPr>
          <w:rFonts w:ascii="Arial" w:hAnsi="Arial" w:cs="Arial"/>
          <w:b/>
          <w:sz w:val="36"/>
          <w:szCs w:val="36"/>
        </w:rPr>
        <w:t>Test Case</w:t>
      </w:r>
    </w:p>
    <w:p w:rsidR="00E27B03" w:rsidRPr="009211C5" w:rsidRDefault="00136CE2">
      <w:pPr>
        <w:spacing w:before="80"/>
        <w:jc w:val="right"/>
        <w:rPr>
          <w:rFonts w:ascii="Arial" w:hAnsi="Arial" w:cs="Arial"/>
          <w:b/>
          <w:sz w:val="36"/>
          <w:szCs w:val="36"/>
        </w:rPr>
      </w:pPr>
      <w:r w:rsidRPr="009211C5">
        <w:rPr>
          <w:rFonts w:ascii="Arial" w:hAnsi="Arial" w:cs="Arial"/>
          <w:b/>
          <w:sz w:val="36"/>
          <w:szCs w:val="36"/>
        </w:rPr>
        <w:t>May 2014 Test</w:t>
      </w:r>
      <w:r w:rsidR="003656AA" w:rsidRPr="009211C5">
        <w:rPr>
          <w:rFonts w:ascii="Arial" w:hAnsi="Arial" w:cs="Arial"/>
          <w:b/>
          <w:sz w:val="36"/>
          <w:szCs w:val="36"/>
        </w:rPr>
        <w:t xml:space="preserve"> (Test 2)</w:t>
      </w:r>
    </w:p>
    <w:p w:rsidR="00E14674" w:rsidRPr="009211C5" w:rsidRDefault="00E14674">
      <w:pPr>
        <w:rPr>
          <w:rFonts w:ascii="Arial" w:hAnsi="Arial" w:cs="Arial"/>
        </w:rPr>
      </w:pPr>
    </w:p>
    <w:p w:rsidR="00E14674" w:rsidRPr="009211C5" w:rsidRDefault="00E14674">
      <w:pPr>
        <w:rPr>
          <w:rFonts w:ascii="Arial" w:hAnsi="Arial" w:cs="Arial"/>
        </w:rPr>
      </w:pPr>
    </w:p>
    <w:p w:rsidR="00E14674" w:rsidRPr="009211C5" w:rsidRDefault="00E14674">
      <w:pPr>
        <w:jc w:val="right"/>
        <w:rPr>
          <w:rFonts w:ascii="Arial" w:hAnsi="Arial" w:cs="Arial"/>
        </w:rPr>
      </w:pPr>
      <w:r w:rsidRPr="009211C5">
        <w:rPr>
          <w:rFonts w:ascii="Arial" w:hAnsi="Arial" w:cs="Arial"/>
          <w:highlight w:val="yellow"/>
        </w:rPr>
        <w:t xml:space="preserve">Document No. </w:t>
      </w:r>
      <w:r w:rsidR="00B450FB" w:rsidRPr="009211C5">
        <w:rPr>
          <w:rFonts w:ascii="Arial" w:hAnsi="Arial" w:cs="Arial"/>
        </w:rPr>
        <w:t>xxx</w:t>
      </w:r>
    </w:p>
    <w:p w:rsidR="00E14674" w:rsidRPr="009211C5" w:rsidRDefault="00E14674">
      <w:pPr>
        <w:spacing w:after="120"/>
        <w:jc w:val="right"/>
        <w:rPr>
          <w:rFonts w:ascii="Arial" w:hAnsi="Arial" w:cs="Arial"/>
        </w:rPr>
      </w:pPr>
    </w:p>
    <w:p w:rsidR="00E14674" w:rsidRPr="009211C5" w:rsidRDefault="00136CE2">
      <w:pPr>
        <w:spacing w:after="120"/>
        <w:jc w:val="right"/>
        <w:rPr>
          <w:rFonts w:ascii="Arial" w:hAnsi="Arial" w:cs="Arial"/>
        </w:rPr>
      </w:pPr>
      <w:r w:rsidRPr="009211C5">
        <w:rPr>
          <w:rFonts w:ascii="Arial" w:hAnsi="Arial" w:cs="Arial"/>
        </w:rPr>
        <w:t>May 2014</w:t>
      </w:r>
    </w:p>
    <w:p w:rsidR="00E14674" w:rsidRPr="009211C5" w:rsidRDefault="00E14674">
      <w:pPr>
        <w:spacing w:after="180"/>
        <w:jc w:val="right"/>
        <w:rPr>
          <w:rFonts w:ascii="Arial" w:hAnsi="Arial" w:cs="Arial"/>
        </w:rPr>
      </w:pPr>
    </w:p>
    <w:p w:rsidR="00E14674" w:rsidRPr="009211C5" w:rsidRDefault="00E14674">
      <w:pPr>
        <w:spacing w:after="180"/>
        <w:jc w:val="right"/>
        <w:rPr>
          <w:rFonts w:ascii="Arial" w:hAnsi="Arial" w:cs="Arial"/>
        </w:rPr>
      </w:pPr>
    </w:p>
    <w:p w:rsidR="00E14674" w:rsidRPr="009211C5" w:rsidRDefault="00E14674">
      <w:pPr>
        <w:spacing w:after="180"/>
        <w:jc w:val="right"/>
        <w:rPr>
          <w:rFonts w:ascii="Arial" w:hAnsi="Arial" w:cs="Arial"/>
        </w:rPr>
      </w:pPr>
    </w:p>
    <w:p w:rsidR="00E14674" w:rsidRPr="009211C5" w:rsidRDefault="00E14674">
      <w:pPr>
        <w:spacing w:after="180"/>
        <w:jc w:val="right"/>
        <w:rPr>
          <w:rFonts w:ascii="Arial" w:hAnsi="Arial" w:cs="Arial"/>
        </w:rPr>
      </w:pPr>
      <w:r w:rsidRPr="009211C5">
        <w:rPr>
          <w:rFonts w:ascii="Arial" w:hAnsi="Arial" w:cs="Arial"/>
        </w:rPr>
        <w:t>Prepared Under</w:t>
      </w:r>
    </w:p>
    <w:p w:rsidR="00E27B03" w:rsidRPr="009211C5" w:rsidRDefault="00E14674">
      <w:pPr>
        <w:jc w:val="right"/>
        <w:rPr>
          <w:rFonts w:ascii="Arial" w:hAnsi="Arial" w:cs="Arial"/>
        </w:rPr>
      </w:pPr>
      <w:r w:rsidRPr="009211C5">
        <w:rPr>
          <w:rFonts w:ascii="Arial" w:hAnsi="Arial" w:cs="Arial"/>
        </w:rPr>
        <w:t>Contract DG133W-05-CQ-1067</w:t>
      </w:r>
    </w:p>
    <w:p w:rsidR="00E27B03" w:rsidRPr="009211C5" w:rsidRDefault="00E14674">
      <w:pPr>
        <w:jc w:val="right"/>
        <w:rPr>
          <w:rFonts w:ascii="Arial" w:hAnsi="Arial" w:cs="Arial"/>
        </w:rPr>
      </w:pPr>
      <w:r w:rsidRPr="009211C5">
        <w:rPr>
          <w:rFonts w:ascii="Arial" w:hAnsi="Arial" w:cs="Arial"/>
        </w:rPr>
        <w:t>Advanced Weather Intera</w:t>
      </w:r>
      <w:r w:rsidR="00E27B03" w:rsidRPr="009211C5">
        <w:rPr>
          <w:rFonts w:ascii="Arial" w:hAnsi="Arial" w:cs="Arial"/>
        </w:rPr>
        <w:t>ctive Processing System (AWIPS)</w:t>
      </w:r>
    </w:p>
    <w:p w:rsidR="00E14674" w:rsidRPr="009211C5" w:rsidRDefault="00E14674">
      <w:pPr>
        <w:jc w:val="right"/>
        <w:rPr>
          <w:rFonts w:ascii="Arial" w:hAnsi="Arial" w:cs="Arial"/>
        </w:rPr>
      </w:pPr>
      <w:r w:rsidRPr="009211C5">
        <w:rPr>
          <w:rFonts w:ascii="Arial" w:hAnsi="Arial" w:cs="Arial"/>
        </w:rPr>
        <w:t>Operations and Maintenance</w:t>
      </w:r>
    </w:p>
    <w:p w:rsidR="00E14674" w:rsidRPr="009211C5" w:rsidRDefault="00E14674">
      <w:pPr>
        <w:jc w:val="right"/>
        <w:rPr>
          <w:rFonts w:ascii="Arial" w:hAnsi="Arial" w:cs="Arial"/>
        </w:rPr>
      </w:pPr>
    </w:p>
    <w:p w:rsidR="00E14674" w:rsidRPr="009211C5" w:rsidRDefault="00E14674">
      <w:pPr>
        <w:jc w:val="right"/>
        <w:rPr>
          <w:rFonts w:ascii="Arial" w:hAnsi="Arial" w:cs="Arial"/>
        </w:rPr>
      </w:pPr>
    </w:p>
    <w:p w:rsidR="00E14674" w:rsidRPr="009211C5" w:rsidRDefault="00E27B03">
      <w:pPr>
        <w:jc w:val="right"/>
        <w:rPr>
          <w:rFonts w:ascii="Arial" w:hAnsi="Arial" w:cs="Arial"/>
        </w:rPr>
      </w:pPr>
      <w:r w:rsidRPr="009211C5">
        <w:rPr>
          <w:rFonts w:ascii="Arial" w:hAnsi="Arial" w:cs="Arial"/>
        </w:rPr>
        <w:t>Work Assignment 13.</w:t>
      </w:r>
      <w:r w:rsidR="00E14674" w:rsidRPr="009211C5">
        <w:rPr>
          <w:rFonts w:ascii="Arial" w:hAnsi="Arial" w:cs="Arial"/>
        </w:rPr>
        <w:t>3</w:t>
      </w:r>
    </w:p>
    <w:p w:rsidR="00E14674" w:rsidRPr="009211C5" w:rsidRDefault="00E14674">
      <w:pPr>
        <w:jc w:val="right"/>
        <w:rPr>
          <w:rFonts w:ascii="Arial" w:hAnsi="Arial" w:cs="Arial"/>
        </w:rPr>
      </w:pPr>
    </w:p>
    <w:p w:rsidR="00E14674" w:rsidRPr="009211C5" w:rsidRDefault="00E14674">
      <w:pPr>
        <w:pStyle w:val="AWIPTitlePage"/>
        <w:jc w:val="right"/>
        <w:rPr>
          <w:rFonts w:ascii="Arial" w:hAnsi="Arial" w:cs="Arial"/>
          <w:sz w:val="24"/>
          <w:szCs w:val="24"/>
        </w:rPr>
      </w:pPr>
    </w:p>
    <w:p w:rsidR="00E14674" w:rsidRPr="009211C5" w:rsidRDefault="00E14674">
      <w:pPr>
        <w:pStyle w:val="AWIPTitlePage"/>
        <w:jc w:val="right"/>
        <w:rPr>
          <w:rFonts w:ascii="Arial" w:hAnsi="Arial" w:cs="Arial"/>
          <w:sz w:val="24"/>
          <w:szCs w:val="24"/>
        </w:rPr>
      </w:pPr>
    </w:p>
    <w:p w:rsidR="00E14674" w:rsidRPr="009211C5" w:rsidRDefault="00E14674">
      <w:pPr>
        <w:jc w:val="right"/>
        <w:rPr>
          <w:rFonts w:ascii="Arial" w:hAnsi="Arial" w:cs="Arial"/>
        </w:rPr>
      </w:pPr>
    </w:p>
    <w:p w:rsidR="00E14674" w:rsidRPr="009211C5" w:rsidRDefault="00E14674">
      <w:pPr>
        <w:jc w:val="right"/>
        <w:rPr>
          <w:rFonts w:ascii="Arial" w:hAnsi="Arial" w:cs="Arial"/>
        </w:rPr>
      </w:pPr>
    </w:p>
    <w:p w:rsidR="00E27B03" w:rsidRPr="009211C5" w:rsidRDefault="00E27B03">
      <w:pPr>
        <w:jc w:val="right"/>
        <w:rPr>
          <w:rFonts w:ascii="Arial" w:hAnsi="Arial" w:cs="Arial"/>
        </w:rPr>
      </w:pPr>
    </w:p>
    <w:p w:rsidR="00E27B03" w:rsidRPr="009211C5" w:rsidRDefault="00E27B03">
      <w:pPr>
        <w:jc w:val="right"/>
        <w:rPr>
          <w:rFonts w:ascii="Arial" w:hAnsi="Arial" w:cs="Arial"/>
        </w:rPr>
      </w:pPr>
    </w:p>
    <w:p w:rsidR="00E14674" w:rsidRPr="009211C5" w:rsidRDefault="00E14674">
      <w:pPr>
        <w:jc w:val="right"/>
        <w:rPr>
          <w:rFonts w:ascii="Arial" w:hAnsi="Arial" w:cs="Arial"/>
        </w:rPr>
      </w:pPr>
      <w:r w:rsidRPr="009211C5">
        <w:rPr>
          <w:rFonts w:ascii="Arial" w:hAnsi="Arial" w:cs="Arial"/>
        </w:rPr>
        <w:t>By:</w:t>
      </w:r>
    </w:p>
    <w:p w:rsidR="00E14674" w:rsidRPr="009211C5" w:rsidRDefault="000E047F">
      <w:pPr>
        <w:jc w:val="right"/>
        <w:rPr>
          <w:rFonts w:ascii="Arial" w:hAnsi="Arial" w:cs="Arial"/>
        </w:rPr>
      </w:pPr>
      <w:r w:rsidRPr="009211C5">
        <w:rPr>
          <w:rFonts w:ascii="Arial" w:hAnsi="Arial" w:cs="Arial"/>
          <w:noProof/>
          <w:lang w:eastAsia="en-US"/>
        </w:rPr>
        <w:drawing>
          <wp:anchor distT="0" distB="0" distL="114935" distR="114935" simplePos="0" relativeHeight="251659264" behindDoc="0" locked="0" layoutInCell="1" allowOverlap="1" wp14:anchorId="3F94C994" wp14:editId="4A060749">
            <wp:simplePos x="0" y="0"/>
            <wp:positionH relativeFrom="column">
              <wp:posOffset>4724400</wp:posOffset>
            </wp:positionH>
            <wp:positionV relativeFrom="paragraph">
              <wp:posOffset>110490</wp:posOffset>
            </wp:positionV>
            <wp:extent cx="1205865" cy="229235"/>
            <wp:effectExtent l="0" t="0" r="0" b="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5865" cy="2292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14674" w:rsidRPr="009211C5" w:rsidRDefault="00E14674">
      <w:pPr>
        <w:jc w:val="right"/>
        <w:rPr>
          <w:rFonts w:ascii="Arial" w:hAnsi="Arial" w:cs="Arial"/>
        </w:rPr>
      </w:pPr>
    </w:p>
    <w:p w:rsidR="00E27B03" w:rsidRPr="009211C5" w:rsidRDefault="00E27B03" w:rsidP="00E27B03">
      <w:pPr>
        <w:jc w:val="right"/>
        <w:rPr>
          <w:rFonts w:ascii="Arial" w:hAnsi="Arial" w:cs="Arial"/>
        </w:rPr>
      </w:pPr>
      <w:r w:rsidRPr="009211C5">
        <w:rPr>
          <w:rFonts w:ascii="Arial" w:hAnsi="Arial" w:cs="Arial"/>
        </w:rPr>
        <w:t>Raytheon Intelligence &amp; Information Systems</w:t>
      </w:r>
    </w:p>
    <w:p w:rsidR="00E27B03" w:rsidRPr="009211C5" w:rsidRDefault="00E27B03" w:rsidP="00E27B03">
      <w:pPr>
        <w:jc w:val="right"/>
        <w:rPr>
          <w:rFonts w:ascii="Arial" w:hAnsi="Arial" w:cs="Arial"/>
        </w:rPr>
      </w:pPr>
      <w:r w:rsidRPr="009211C5">
        <w:rPr>
          <w:rFonts w:ascii="Arial" w:hAnsi="Arial" w:cs="Arial"/>
        </w:rPr>
        <w:t>2120 South 72</w:t>
      </w:r>
      <w:r w:rsidRPr="009211C5">
        <w:rPr>
          <w:rFonts w:ascii="Arial" w:hAnsi="Arial" w:cs="Arial"/>
          <w:vertAlign w:val="superscript"/>
        </w:rPr>
        <w:t>nd</w:t>
      </w:r>
      <w:r w:rsidRPr="009211C5">
        <w:rPr>
          <w:rFonts w:ascii="Arial" w:hAnsi="Arial" w:cs="Arial"/>
        </w:rPr>
        <w:t xml:space="preserve"> Street, Suite 800</w:t>
      </w:r>
    </w:p>
    <w:p w:rsidR="00E14674" w:rsidRPr="009211C5" w:rsidRDefault="00E27B03" w:rsidP="00E27B03">
      <w:pPr>
        <w:pStyle w:val="AWIPTitlePage"/>
        <w:jc w:val="right"/>
        <w:rPr>
          <w:rFonts w:ascii="Arial" w:hAnsi="Arial" w:cs="Arial"/>
          <w:b w:val="0"/>
          <w:sz w:val="24"/>
          <w:szCs w:val="24"/>
        </w:rPr>
      </w:pPr>
      <w:r w:rsidRPr="009211C5">
        <w:rPr>
          <w:rFonts w:ascii="Arial" w:hAnsi="Arial" w:cs="Arial"/>
          <w:b w:val="0"/>
          <w:sz w:val="24"/>
          <w:szCs w:val="24"/>
        </w:rPr>
        <w:t>Omaha, NE  68124</w:t>
      </w:r>
    </w:p>
    <w:p w:rsidR="00E27B03" w:rsidRPr="009211C5" w:rsidRDefault="00E27B03" w:rsidP="00E27B03">
      <w:pPr>
        <w:pStyle w:val="AWIPTitlePage"/>
        <w:jc w:val="right"/>
        <w:rPr>
          <w:rFonts w:ascii="Arial" w:hAnsi="Arial" w:cs="Arial"/>
          <w:b w:val="0"/>
          <w:sz w:val="24"/>
          <w:szCs w:val="24"/>
        </w:rPr>
        <w:sectPr w:rsidR="00E27B03" w:rsidRPr="009211C5">
          <w:headerReference w:type="default" r:id="rId12"/>
          <w:footerReference w:type="default" r:id="rId13"/>
          <w:pgSz w:w="12240" w:h="15840"/>
          <w:pgMar w:top="1716" w:right="1440" w:bottom="1440" w:left="1440" w:header="1440" w:footer="720" w:gutter="0"/>
          <w:pgNumType w:start="1"/>
          <w:cols w:space="720"/>
          <w:docGrid w:linePitch="360"/>
        </w:sectPr>
      </w:pPr>
    </w:p>
    <w:p w:rsidR="006D00DD" w:rsidRPr="009211C5" w:rsidRDefault="006D00DD" w:rsidP="006D00DD">
      <w:pPr>
        <w:pageBreakBefore/>
        <w:rPr>
          <w:rFonts w:ascii="Arial" w:hAnsi="Arial" w:cs="Arial"/>
        </w:rPr>
      </w:pPr>
    </w:p>
    <w:p w:rsidR="006D00DD" w:rsidRPr="009211C5" w:rsidRDefault="006D00DD">
      <w:pPr>
        <w:rPr>
          <w:rFonts w:ascii="Arial" w:hAnsi="Arial" w:cs="Arial"/>
        </w:rPr>
      </w:pPr>
    </w:p>
    <w:p w:rsidR="006B1D9E" w:rsidRPr="009211C5" w:rsidRDefault="006B1D9E" w:rsidP="006B1D9E">
      <w:pPr>
        <w:pStyle w:val="BodyTextIndent"/>
        <w:rPr>
          <w:rFonts w:ascii="Arial" w:hAnsi="Arial" w:cs="Arial"/>
        </w:rPr>
      </w:pPr>
    </w:p>
    <w:p w:rsidR="00E14674" w:rsidRPr="009211C5" w:rsidRDefault="00E14674" w:rsidP="00723231">
      <w:pPr>
        <w:pStyle w:val="Heading3"/>
        <w:pageBreakBefore/>
        <w:numPr>
          <w:ilvl w:val="0"/>
          <w:numId w:val="0"/>
        </w:numPr>
        <w:jc w:val="center"/>
      </w:pPr>
      <w:bookmarkStart w:id="1" w:name="_Toc386699496"/>
      <w:r w:rsidRPr="009211C5">
        <w:lastRenderedPageBreak/>
        <w:t>Revision History</w:t>
      </w:r>
      <w:bookmarkEnd w:id="1"/>
    </w:p>
    <w:p w:rsidR="00E14674" w:rsidRPr="009211C5" w:rsidRDefault="00E14674">
      <w:pPr>
        <w:pStyle w:val="BodyText1"/>
        <w:rPr>
          <w:rFonts w:ascii="Arial" w:hAnsi="Arial" w:cs="Arial"/>
        </w:rPr>
      </w:pPr>
      <w:r w:rsidRPr="009211C5">
        <w:rPr>
          <w:rFonts w:ascii="Arial" w:hAnsi="Arial" w:cs="Arial"/>
        </w:rPr>
        <w:t>This revision history is updated each time this document is updated. The history identifies the version number, the date the version was completed, the author of the changes, and a brief description of the changes.</w:t>
      </w:r>
    </w:p>
    <w:tbl>
      <w:tblPr>
        <w:tblStyle w:val="TableGrid"/>
        <w:tblW w:w="9648" w:type="dxa"/>
        <w:jc w:val="center"/>
        <w:tblLayout w:type="fixed"/>
        <w:tblLook w:val="04A0" w:firstRow="1" w:lastRow="0" w:firstColumn="1" w:lastColumn="0" w:noHBand="0" w:noVBand="1"/>
      </w:tblPr>
      <w:tblGrid>
        <w:gridCol w:w="1755"/>
        <w:gridCol w:w="1169"/>
        <w:gridCol w:w="3508"/>
        <w:gridCol w:w="1608"/>
        <w:gridCol w:w="1608"/>
      </w:tblGrid>
      <w:tr w:rsidR="00270AA2" w:rsidRPr="009211C5" w:rsidTr="004825C3">
        <w:trPr>
          <w:cantSplit/>
          <w:trHeight w:val="647"/>
          <w:jc w:val="center"/>
        </w:trPr>
        <w:tc>
          <w:tcPr>
            <w:tcW w:w="1755" w:type="dxa"/>
            <w:vAlign w:val="center"/>
          </w:tcPr>
          <w:p w:rsidR="00270AA2" w:rsidRPr="009211C5" w:rsidRDefault="00270AA2" w:rsidP="00270AA2">
            <w:pPr>
              <w:jc w:val="center"/>
              <w:rPr>
                <w:rFonts w:ascii="Arial" w:hAnsi="Arial" w:cs="Arial"/>
                <w:b/>
                <w:sz w:val="22"/>
                <w:szCs w:val="22"/>
              </w:rPr>
            </w:pPr>
            <w:r w:rsidRPr="009211C5">
              <w:rPr>
                <w:rFonts w:ascii="Arial" w:hAnsi="Arial" w:cs="Arial"/>
                <w:b/>
                <w:sz w:val="22"/>
                <w:szCs w:val="22"/>
              </w:rPr>
              <w:t>Date</w:t>
            </w:r>
          </w:p>
        </w:tc>
        <w:tc>
          <w:tcPr>
            <w:tcW w:w="1169" w:type="dxa"/>
            <w:vAlign w:val="center"/>
          </w:tcPr>
          <w:p w:rsidR="00270AA2" w:rsidRPr="009211C5" w:rsidRDefault="00270AA2" w:rsidP="00270AA2">
            <w:pPr>
              <w:jc w:val="center"/>
              <w:rPr>
                <w:rFonts w:ascii="Arial" w:hAnsi="Arial" w:cs="Arial"/>
                <w:b/>
                <w:sz w:val="22"/>
                <w:szCs w:val="22"/>
              </w:rPr>
            </w:pPr>
            <w:r w:rsidRPr="009211C5">
              <w:rPr>
                <w:rFonts w:ascii="Arial" w:hAnsi="Arial" w:cs="Arial"/>
                <w:b/>
                <w:sz w:val="22"/>
                <w:szCs w:val="22"/>
              </w:rPr>
              <w:t>Version</w:t>
            </w:r>
          </w:p>
        </w:tc>
        <w:tc>
          <w:tcPr>
            <w:tcW w:w="3508" w:type="dxa"/>
            <w:vAlign w:val="center"/>
          </w:tcPr>
          <w:p w:rsidR="00270AA2" w:rsidRPr="009211C5" w:rsidRDefault="00270AA2" w:rsidP="00270AA2">
            <w:pPr>
              <w:jc w:val="center"/>
              <w:rPr>
                <w:rFonts w:ascii="Arial" w:hAnsi="Arial" w:cs="Arial"/>
                <w:b/>
                <w:sz w:val="22"/>
                <w:szCs w:val="22"/>
              </w:rPr>
            </w:pPr>
            <w:r w:rsidRPr="009211C5">
              <w:rPr>
                <w:rFonts w:ascii="Arial" w:hAnsi="Arial" w:cs="Arial"/>
                <w:b/>
                <w:sz w:val="22"/>
                <w:szCs w:val="22"/>
              </w:rPr>
              <w:t>Description</w:t>
            </w:r>
          </w:p>
        </w:tc>
        <w:tc>
          <w:tcPr>
            <w:tcW w:w="1608" w:type="dxa"/>
            <w:vAlign w:val="center"/>
          </w:tcPr>
          <w:p w:rsidR="00270AA2" w:rsidRPr="009211C5" w:rsidRDefault="00270AA2" w:rsidP="00270AA2">
            <w:pPr>
              <w:jc w:val="center"/>
              <w:rPr>
                <w:rFonts w:ascii="Arial" w:hAnsi="Arial" w:cs="Arial"/>
                <w:b/>
                <w:sz w:val="22"/>
                <w:szCs w:val="22"/>
              </w:rPr>
            </w:pPr>
            <w:r w:rsidRPr="009211C5">
              <w:rPr>
                <w:rFonts w:ascii="Arial" w:hAnsi="Arial" w:cs="Arial"/>
                <w:b/>
                <w:sz w:val="22"/>
                <w:szCs w:val="22"/>
              </w:rPr>
              <w:t>Author</w:t>
            </w:r>
          </w:p>
        </w:tc>
        <w:tc>
          <w:tcPr>
            <w:tcW w:w="1608" w:type="dxa"/>
            <w:vAlign w:val="center"/>
          </w:tcPr>
          <w:p w:rsidR="00270AA2" w:rsidRPr="009211C5" w:rsidRDefault="00270AA2" w:rsidP="00270AA2">
            <w:pPr>
              <w:jc w:val="center"/>
              <w:rPr>
                <w:rFonts w:ascii="Arial" w:hAnsi="Arial" w:cs="Arial"/>
                <w:b/>
                <w:sz w:val="22"/>
                <w:szCs w:val="22"/>
              </w:rPr>
            </w:pPr>
            <w:r w:rsidRPr="009211C5">
              <w:rPr>
                <w:rFonts w:ascii="Arial" w:hAnsi="Arial" w:cs="Arial"/>
                <w:b/>
                <w:sz w:val="22"/>
                <w:szCs w:val="22"/>
              </w:rPr>
              <w:t>Reviewer</w:t>
            </w:r>
          </w:p>
        </w:tc>
      </w:tr>
      <w:tr w:rsidR="00270AA2" w:rsidRPr="009211C5" w:rsidTr="004825C3">
        <w:trPr>
          <w:cantSplit/>
          <w:jc w:val="center"/>
        </w:trPr>
        <w:tc>
          <w:tcPr>
            <w:tcW w:w="1755" w:type="dxa"/>
          </w:tcPr>
          <w:p w:rsidR="00270AA2" w:rsidRPr="009211C5" w:rsidRDefault="006E2ED5" w:rsidP="00D53A26">
            <w:pPr>
              <w:jc w:val="center"/>
              <w:rPr>
                <w:rFonts w:ascii="Arial" w:hAnsi="Arial" w:cs="Arial"/>
                <w:sz w:val="22"/>
                <w:szCs w:val="22"/>
              </w:rPr>
            </w:pPr>
            <w:r w:rsidRPr="009211C5">
              <w:rPr>
                <w:rFonts w:ascii="Arial" w:hAnsi="Arial" w:cs="Arial"/>
                <w:sz w:val="22"/>
                <w:szCs w:val="22"/>
              </w:rPr>
              <w:t>6 May 2014</w:t>
            </w:r>
          </w:p>
        </w:tc>
        <w:tc>
          <w:tcPr>
            <w:tcW w:w="1169" w:type="dxa"/>
          </w:tcPr>
          <w:p w:rsidR="00270AA2" w:rsidRPr="009211C5" w:rsidRDefault="007C3872" w:rsidP="00270AA2">
            <w:pPr>
              <w:jc w:val="center"/>
              <w:rPr>
                <w:rFonts w:ascii="Arial" w:hAnsi="Arial" w:cs="Arial"/>
                <w:sz w:val="22"/>
                <w:szCs w:val="22"/>
              </w:rPr>
            </w:pPr>
            <w:r w:rsidRPr="009211C5">
              <w:rPr>
                <w:rFonts w:ascii="Arial" w:hAnsi="Arial" w:cs="Arial"/>
                <w:sz w:val="22"/>
                <w:szCs w:val="22"/>
              </w:rPr>
              <w:t>1.0</w:t>
            </w:r>
          </w:p>
        </w:tc>
        <w:tc>
          <w:tcPr>
            <w:tcW w:w="3508" w:type="dxa"/>
          </w:tcPr>
          <w:p w:rsidR="00270AA2" w:rsidRPr="009211C5" w:rsidRDefault="007C3872" w:rsidP="006E2ED5">
            <w:pPr>
              <w:rPr>
                <w:rFonts w:ascii="Arial" w:hAnsi="Arial" w:cs="Arial"/>
                <w:sz w:val="22"/>
                <w:szCs w:val="22"/>
              </w:rPr>
            </w:pPr>
            <w:r w:rsidRPr="009211C5">
              <w:rPr>
                <w:rFonts w:ascii="Arial" w:hAnsi="Arial" w:cs="Arial"/>
                <w:sz w:val="22"/>
                <w:szCs w:val="22"/>
              </w:rPr>
              <w:t xml:space="preserve">Initial </w:t>
            </w:r>
            <w:r w:rsidR="004825C3" w:rsidRPr="009211C5">
              <w:rPr>
                <w:rFonts w:ascii="Arial" w:hAnsi="Arial" w:cs="Arial"/>
                <w:sz w:val="22"/>
                <w:szCs w:val="22"/>
              </w:rPr>
              <w:t xml:space="preserve">Version Test </w:t>
            </w:r>
            <w:r w:rsidR="006E2ED5" w:rsidRPr="009211C5">
              <w:rPr>
                <w:rFonts w:ascii="Arial" w:hAnsi="Arial" w:cs="Arial"/>
                <w:sz w:val="22"/>
                <w:szCs w:val="22"/>
              </w:rPr>
              <w:t>2</w:t>
            </w:r>
          </w:p>
        </w:tc>
        <w:tc>
          <w:tcPr>
            <w:tcW w:w="1608" w:type="dxa"/>
          </w:tcPr>
          <w:p w:rsidR="00270AA2" w:rsidRPr="009211C5" w:rsidRDefault="007C3872" w:rsidP="00270AA2">
            <w:pPr>
              <w:jc w:val="center"/>
              <w:rPr>
                <w:rFonts w:ascii="Arial" w:hAnsi="Arial" w:cs="Arial"/>
                <w:sz w:val="22"/>
                <w:szCs w:val="22"/>
              </w:rPr>
            </w:pPr>
            <w:r w:rsidRPr="009211C5">
              <w:rPr>
                <w:rFonts w:ascii="Arial" w:hAnsi="Arial" w:cs="Arial"/>
                <w:sz w:val="22"/>
                <w:szCs w:val="22"/>
              </w:rPr>
              <w:t>J. Diaz</w:t>
            </w:r>
          </w:p>
        </w:tc>
        <w:tc>
          <w:tcPr>
            <w:tcW w:w="1608" w:type="dxa"/>
          </w:tcPr>
          <w:p w:rsidR="00270AA2" w:rsidRPr="009211C5" w:rsidRDefault="007C3872" w:rsidP="00270AA2">
            <w:pPr>
              <w:jc w:val="center"/>
              <w:rPr>
                <w:rFonts w:ascii="Arial" w:hAnsi="Arial" w:cs="Arial"/>
                <w:sz w:val="22"/>
                <w:szCs w:val="22"/>
              </w:rPr>
            </w:pPr>
            <w:r w:rsidRPr="009211C5">
              <w:rPr>
                <w:rFonts w:ascii="Arial" w:hAnsi="Arial" w:cs="Arial"/>
                <w:sz w:val="22"/>
                <w:szCs w:val="22"/>
              </w:rPr>
              <w:t>&lt;name&gt;</w:t>
            </w:r>
          </w:p>
        </w:tc>
      </w:tr>
      <w:tr w:rsidR="004825C3" w:rsidRPr="009211C5" w:rsidTr="004825C3">
        <w:trPr>
          <w:cantSplit/>
          <w:jc w:val="center"/>
        </w:trPr>
        <w:tc>
          <w:tcPr>
            <w:tcW w:w="1755" w:type="dxa"/>
          </w:tcPr>
          <w:p w:rsidR="004825C3" w:rsidRPr="009211C5" w:rsidRDefault="004825C3" w:rsidP="00270AA2">
            <w:pPr>
              <w:jc w:val="center"/>
              <w:rPr>
                <w:rFonts w:ascii="Arial" w:hAnsi="Arial" w:cs="Arial"/>
                <w:sz w:val="22"/>
                <w:szCs w:val="22"/>
              </w:rPr>
            </w:pPr>
          </w:p>
        </w:tc>
        <w:tc>
          <w:tcPr>
            <w:tcW w:w="1169" w:type="dxa"/>
          </w:tcPr>
          <w:p w:rsidR="004825C3" w:rsidRPr="009211C5" w:rsidRDefault="004825C3" w:rsidP="00270AA2">
            <w:pPr>
              <w:jc w:val="center"/>
              <w:rPr>
                <w:rFonts w:ascii="Arial" w:hAnsi="Arial" w:cs="Arial"/>
                <w:sz w:val="22"/>
                <w:szCs w:val="22"/>
              </w:rPr>
            </w:pPr>
          </w:p>
        </w:tc>
        <w:tc>
          <w:tcPr>
            <w:tcW w:w="3508" w:type="dxa"/>
          </w:tcPr>
          <w:p w:rsidR="004825C3" w:rsidRPr="009211C5" w:rsidRDefault="004825C3" w:rsidP="007C3872">
            <w:pPr>
              <w:rPr>
                <w:rFonts w:ascii="Arial" w:hAnsi="Arial" w:cs="Arial"/>
                <w:sz w:val="22"/>
                <w:szCs w:val="22"/>
              </w:rPr>
            </w:pPr>
          </w:p>
        </w:tc>
        <w:tc>
          <w:tcPr>
            <w:tcW w:w="1608" w:type="dxa"/>
          </w:tcPr>
          <w:p w:rsidR="004825C3" w:rsidRPr="009211C5" w:rsidRDefault="004825C3" w:rsidP="00270AA2">
            <w:pPr>
              <w:jc w:val="center"/>
              <w:rPr>
                <w:rFonts w:ascii="Arial" w:hAnsi="Arial" w:cs="Arial"/>
                <w:sz w:val="22"/>
                <w:szCs w:val="22"/>
              </w:rPr>
            </w:pPr>
          </w:p>
        </w:tc>
        <w:tc>
          <w:tcPr>
            <w:tcW w:w="1608" w:type="dxa"/>
          </w:tcPr>
          <w:p w:rsidR="004825C3" w:rsidRPr="009211C5" w:rsidRDefault="004825C3" w:rsidP="00270AA2">
            <w:pPr>
              <w:jc w:val="center"/>
              <w:rPr>
                <w:rFonts w:ascii="Arial" w:hAnsi="Arial" w:cs="Arial"/>
                <w:sz w:val="22"/>
                <w:szCs w:val="22"/>
              </w:rPr>
            </w:pPr>
          </w:p>
        </w:tc>
      </w:tr>
    </w:tbl>
    <w:p w:rsidR="00E14674" w:rsidRPr="009211C5" w:rsidRDefault="00E14674">
      <w:pPr>
        <w:rPr>
          <w:rFonts w:ascii="Arial" w:hAnsi="Arial" w:cs="Arial"/>
        </w:rPr>
      </w:pPr>
    </w:p>
    <w:p w:rsidR="00723231" w:rsidRPr="009211C5" w:rsidRDefault="00723231" w:rsidP="0013012B">
      <w:pPr>
        <w:pStyle w:val="BodyText"/>
        <w:pageBreakBefore/>
        <w:ind w:left="360" w:hanging="360"/>
        <w:jc w:val="center"/>
        <w:rPr>
          <w:rFonts w:ascii="Arial" w:hAnsi="Arial" w:cs="Arial"/>
          <w:b/>
          <w:sz w:val="28"/>
          <w:szCs w:val="28"/>
        </w:rPr>
      </w:pPr>
      <w:commentRangeStart w:id="2"/>
      <w:r w:rsidRPr="009211C5">
        <w:rPr>
          <w:rFonts w:ascii="Arial" w:hAnsi="Arial" w:cs="Arial"/>
          <w:b/>
          <w:sz w:val="28"/>
          <w:szCs w:val="28"/>
        </w:rPr>
        <w:lastRenderedPageBreak/>
        <w:t>Table of Contents</w:t>
      </w:r>
      <w:commentRangeEnd w:id="2"/>
      <w:r w:rsidR="006E2ED5" w:rsidRPr="00612AE5">
        <w:rPr>
          <w:rStyle w:val="CommentReference"/>
          <w:rFonts w:ascii="Arial" w:hAnsi="Arial" w:cs="Arial"/>
        </w:rPr>
        <w:commentReference w:id="2"/>
      </w:r>
    </w:p>
    <w:p w:rsidR="00612AE5" w:rsidRPr="00612AE5" w:rsidRDefault="00723231" w:rsidP="00612AE5">
      <w:pPr>
        <w:pStyle w:val="BodyText"/>
        <w:keepNext/>
        <w:ind w:left="360" w:hanging="360"/>
        <w:jc w:val="right"/>
        <w:rPr>
          <w:rFonts w:ascii="Arial" w:hAnsi="Arial" w:cs="Arial"/>
          <w:i/>
        </w:rPr>
      </w:pPr>
      <w:r w:rsidRPr="00612AE5">
        <w:rPr>
          <w:rFonts w:ascii="Arial" w:hAnsi="Arial" w:cs="Arial"/>
          <w:i/>
        </w:rPr>
        <w:t>Page</w:t>
      </w:r>
    </w:p>
    <w:p w:rsidR="00D95BD4" w:rsidRPr="007C52CF" w:rsidRDefault="00E14674">
      <w:pPr>
        <w:pStyle w:val="TOC3"/>
        <w:rPr>
          <w:rFonts w:ascii="Arial" w:eastAsiaTheme="minorEastAsia" w:hAnsi="Arial" w:cs="Arial"/>
          <w:noProof/>
          <w:lang w:eastAsia="en-US"/>
        </w:rPr>
      </w:pPr>
      <w:r w:rsidRPr="00D95BD4">
        <w:rPr>
          <w:rFonts w:ascii="Arial" w:hAnsi="Arial" w:cs="Arial"/>
          <w:b/>
        </w:rPr>
        <w:fldChar w:fldCharType="begin"/>
      </w:r>
      <w:r w:rsidRPr="00D95BD4">
        <w:rPr>
          <w:rFonts w:ascii="Arial" w:hAnsi="Arial" w:cs="Arial"/>
          <w:b/>
        </w:rPr>
        <w:instrText xml:space="preserve"> TOC \o "1-3" \t "Foreword;1;Title;1" \h</w:instrText>
      </w:r>
      <w:r w:rsidRPr="00D95BD4">
        <w:rPr>
          <w:rFonts w:ascii="Arial" w:hAnsi="Arial" w:cs="Arial"/>
          <w:b/>
        </w:rPr>
        <w:fldChar w:fldCharType="separate"/>
      </w:r>
      <w:hyperlink w:anchor="_Toc386699496" w:history="1">
        <w:r w:rsidR="00D95BD4" w:rsidRPr="007C52CF">
          <w:rPr>
            <w:rStyle w:val="Hyperlink"/>
            <w:rFonts w:ascii="Arial" w:hAnsi="Arial" w:cs="Arial"/>
            <w:noProof/>
          </w:rPr>
          <w:t>Revision History</w:t>
        </w:r>
        <w:r w:rsidR="00D95BD4" w:rsidRPr="007C52CF">
          <w:rPr>
            <w:rFonts w:ascii="Arial" w:hAnsi="Arial" w:cs="Arial"/>
            <w:noProof/>
          </w:rPr>
          <w:tab/>
        </w:r>
        <w:r w:rsidR="00D95BD4" w:rsidRPr="007C52CF">
          <w:rPr>
            <w:rFonts w:ascii="Arial" w:hAnsi="Arial" w:cs="Arial"/>
            <w:noProof/>
          </w:rPr>
          <w:fldChar w:fldCharType="begin"/>
        </w:r>
        <w:r w:rsidR="00D95BD4" w:rsidRPr="007C52CF">
          <w:rPr>
            <w:rFonts w:ascii="Arial" w:hAnsi="Arial" w:cs="Arial"/>
            <w:noProof/>
          </w:rPr>
          <w:instrText xml:space="preserve"> PAGEREF _Toc386699496 \h </w:instrText>
        </w:r>
        <w:r w:rsidR="00D95BD4" w:rsidRPr="007C52CF">
          <w:rPr>
            <w:rFonts w:ascii="Arial" w:hAnsi="Arial" w:cs="Arial"/>
            <w:noProof/>
          </w:rPr>
        </w:r>
        <w:r w:rsidR="00D95BD4" w:rsidRPr="007C52CF">
          <w:rPr>
            <w:rFonts w:ascii="Arial" w:hAnsi="Arial" w:cs="Arial"/>
            <w:noProof/>
          </w:rPr>
          <w:fldChar w:fldCharType="separate"/>
        </w:r>
        <w:r w:rsidR="00AB10A1">
          <w:rPr>
            <w:rFonts w:ascii="Arial" w:hAnsi="Arial" w:cs="Arial"/>
            <w:noProof/>
          </w:rPr>
          <w:t>iii</w:t>
        </w:r>
        <w:r w:rsidR="00D95BD4" w:rsidRPr="007C52CF">
          <w:rPr>
            <w:rFonts w:ascii="Arial" w:hAnsi="Arial" w:cs="Arial"/>
            <w:noProof/>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497" w:history="1">
        <w:r w:rsidR="00D95BD4" w:rsidRPr="007C52CF">
          <w:rPr>
            <w:rStyle w:val="Hyperlink"/>
            <w:rFonts w:ascii="Arial" w:hAnsi="Arial" w:cs="Arial"/>
            <w:noProof/>
            <w:sz w:val="24"/>
          </w:rPr>
          <w:t>1.0</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Scope</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_Toc386699497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1</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498" w:history="1">
        <w:r w:rsidR="00D95BD4" w:rsidRPr="007C52CF">
          <w:rPr>
            <w:rStyle w:val="Hyperlink"/>
            <w:rFonts w:ascii="Arial" w:hAnsi="Arial" w:cs="Arial"/>
            <w:noProof/>
            <w:sz w:val="24"/>
          </w:rPr>
          <w:t>1.1.</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Summary of Test</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_Toc386699498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1</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499" w:history="1">
        <w:r w:rsidR="00D95BD4" w:rsidRPr="007C52CF">
          <w:rPr>
            <w:rStyle w:val="Hyperlink"/>
            <w:rFonts w:ascii="Arial" w:hAnsi="Arial" w:cs="Arial"/>
            <w:noProof/>
            <w:sz w:val="24"/>
          </w:rPr>
          <w:t>2.0</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APPLICABLE DOCUMENTS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_Toc386699499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3</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0" w:history="1">
        <w:r w:rsidR="00D95BD4" w:rsidRPr="007C52CF">
          <w:rPr>
            <w:rStyle w:val="Hyperlink"/>
            <w:rFonts w:ascii="Arial" w:hAnsi="Arial" w:cs="Arial"/>
            <w:noProof/>
            <w:sz w:val="24"/>
          </w:rPr>
          <w:t>2.1.</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Source Documents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_Toc386699500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3</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1" w:history="1">
        <w:r w:rsidR="00D95BD4" w:rsidRPr="007C52CF">
          <w:rPr>
            <w:rStyle w:val="Hyperlink"/>
            <w:rFonts w:ascii="Arial" w:hAnsi="Arial" w:cs="Arial"/>
            <w:noProof/>
            <w:sz w:val="24"/>
          </w:rPr>
          <w:t>2.2.</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Reference Documents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_Toc386699501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3</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2" w:history="1">
        <w:r w:rsidR="00D95BD4" w:rsidRPr="007C52CF">
          <w:rPr>
            <w:rStyle w:val="Hyperlink"/>
            <w:rFonts w:ascii="Arial" w:hAnsi="Arial" w:cs="Arial"/>
            <w:noProof/>
            <w:sz w:val="24"/>
          </w:rPr>
          <w:t>3.0</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 Case description</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_Toc386699502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4</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3" w:history="1">
        <w:r w:rsidR="00D95BD4" w:rsidRPr="007C52CF">
          <w:rPr>
            <w:rStyle w:val="Hyperlink"/>
            <w:rFonts w:ascii="Arial" w:hAnsi="Arial" w:cs="Arial"/>
            <w:noProof/>
            <w:sz w:val="24"/>
          </w:rPr>
          <w:t>3.1.</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Assumptions, Constraints, Limitations and Preconditions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_Toc386699503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4</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4" w:history="1">
        <w:r w:rsidR="00D95BD4" w:rsidRPr="007C52CF">
          <w:rPr>
            <w:rStyle w:val="Hyperlink"/>
            <w:rFonts w:ascii="Arial" w:hAnsi="Arial" w:cs="Arial"/>
            <w:noProof/>
            <w:sz w:val="24"/>
          </w:rPr>
          <w:t>3.2.</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REQUIREMENTS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_Toc386699504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5</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5" w:history="1">
        <w:r w:rsidR="00D95BD4" w:rsidRPr="007C52CF">
          <w:rPr>
            <w:rStyle w:val="Hyperlink"/>
            <w:rFonts w:ascii="Arial" w:hAnsi="Arial" w:cs="Arial"/>
            <w:noProof/>
            <w:sz w:val="24"/>
          </w:rPr>
          <w:t>3.3.</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 TOOLS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_Toc386699505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5</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6" w:history="1">
        <w:r w:rsidR="00D95BD4" w:rsidRPr="007C52CF">
          <w:rPr>
            <w:rStyle w:val="Hyperlink"/>
            <w:rFonts w:ascii="Arial" w:hAnsi="Arial" w:cs="Arial"/>
            <w:noProof/>
            <w:sz w:val="24"/>
          </w:rPr>
          <w:t>3.4.</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 ENVIRONMENT PREPARATION</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_Toc386699506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6</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7" w:history="1">
        <w:r w:rsidR="00D95BD4" w:rsidRPr="007C52CF">
          <w:rPr>
            <w:rStyle w:val="Hyperlink"/>
            <w:rFonts w:ascii="Arial" w:hAnsi="Arial" w:cs="Arial"/>
            <w:noProof/>
            <w:sz w:val="24"/>
          </w:rPr>
          <w:t>3.5.</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 Inputs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_Toc386699507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6</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8" w:history="1">
        <w:r w:rsidR="00D95BD4" w:rsidRPr="007C52CF">
          <w:rPr>
            <w:rStyle w:val="Hyperlink"/>
            <w:rFonts w:ascii="Arial" w:hAnsi="Arial" w:cs="Arial"/>
            <w:noProof/>
            <w:sz w:val="24"/>
          </w:rPr>
          <w:t>3.6.</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 Outputs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_Toc386699508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6</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09" w:history="1">
        <w:r w:rsidR="00D95BD4" w:rsidRPr="007C52CF">
          <w:rPr>
            <w:rStyle w:val="Hyperlink"/>
            <w:rFonts w:ascii="Arial" w:hAnsi="Arial" w:cs="Arial"/>
            <w:noProof/>
            <w:sz w:val="24"/>
          </w:rPr>
          <w:t>4.0</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 Scenario</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_Toc386699509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7</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0" w:history="1">
        <w:r w:rsidR="00D95BD4" w:rsidRPr="007C52CF">
          <w:rPr>
            <w:rStyle w:val="Hyperlink"/>
            <w:rFonts w:ascii="Arial" w:hAnsi="Arial" w:cs="Arial"/>
            <w:noProof/>
            <w:sz w:val="24"/>
          </w:rPr>
          <w:t>4.1.</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Pre-Test Preparations and Checks</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_Toc386699510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7</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1" w:history="1">
        <w:r w:rsidR="00D95BD4" w:rsidRPr="007C52CF">
          <w:rPr>
            <w:rStyle w:val="Hyperlink"/>
            <w:rFonts w:ascii="Arial" w:hAnsi="Arial" w:cs="Arial"/>
            <w:noProof/>
            <w:sz w:val="24"/>
          </w:rPr>
          <w:t>4.2.</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Baseline Performance</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_Toc386699511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9</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2" w:history="1">
        <w:r w:rsidR="00D95BD4" w:rsidRPr="007C52CF">
          <w:rPr>
            <w:rStyle w:val="Hyperlink"/>
            <w:rFonts w:ascii="Arial" w:hAnsi="Arial" w:cs="Arial"/>
            <w:noProof/>
            <w:sz w:val="24"/>
          </w:rPr>
          <w:t>4.3.</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Channel Differencing</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_Toc386699512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14</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3" w:history="1">
        <w:r w:rsidR="00D95BD4" w:rsidRPr="007C52CF">
          <w:rPr>
            <w:rStyle w:val="Hyperlink"/>
            <w:rFonts w:ascii="Arial" w:hAnsi="Arial" w:cs="Arial"/>
            <w:noProof/>
            <w:sz w:val="24"/>
          </w:rPr>
          <w:t>4.4.</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Display of GOES-R Imagery</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_Toc386699513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21</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4" w:history="1">
        <w:r w:rsidR="00D95BD4" w:rsidRPr="007C52CF">
          <w:rPr>
            <w:rStyle w:val="Hyperlink"/>
            <w:rFonts w:ascii="Arial" w:hAnsi="Arial" w:cs="Arial"/>
            <w:noProof/>
            <w:sz w:val="24"/>
          </w:rPr>
          <w:t>4.5.</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Subsampling ABI GOES-R imagery Data</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_Toc386699514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60</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5" w:history="1">
        <w:r w:rsidR="00D95BD4" w:rsidRPr="007C52CF">
          <w:rPr>
            <w:rStyle w:val="Hyperlink"/>
            <w:rFonts w:ascii="Arial" w:hAnsi="Arial" w:cs="Arial"/>
            <w:noProof/>
            <w:sz w:val="24"/>
          </w:rPr>
          <w:t>4.6.</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Expanded Color Assignment Table</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_Toc386699515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67</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6" w:history="1">
        <w:r w:rsidR="00D95BD4" w:rsidRPr="007C52CF">
          <w:rPr>
            <w:rStyle w:val="Hyperlink"/>
            <w:rFonts w:ascii="Arial" w:hAnsi="Arial" w:cs="Arial"/>
            <w:noProof/>
            <w:sz w:val="24"/>
          </w:rPr>
          <w:t>4.7.</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Concurrent Processing and Display of GOES-R Imagery</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_Toc386699516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76</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7" w:history="1">
        <w:r w:rsidR="00D95BD4" w:rsidRPr="007C52CF">
          <w:rPr>
            <w:rStyle w:val="Hyperlink"/>
            <w:rFonts w:ascii="Arial" w:hAnsi="Arial" w:cs="Arial"/>
            <w:noProof/>
            <w:sz w:val="24"/>
          </w:rPr>
          <w:t>4.8.</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AWIPS Performance</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_Toc386699517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86</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8" w:history="1">
        <w:r w:rsidR="00D95BD4" w:rsidRPr="007C52CF">
          <w:rPr>
            <w:rStyle w:val="Hyperlink"/>
            <w:rFonts w:ascii="Arial" w:hAnsi="Arial" w:cs="Arial"/>
            <w:noProof/>
            <w:sz w:val="24"/>
          </w:rPr>
          <w:t>4.9.</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Retention of AWIPS Data</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_Toc386699518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90</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19" w:history="1">
        <w:r w:rsidR="00D95BD4" w:rsidRPr="007C52CF">
          <w:rPr>
            <w:rStyle w:val="Hyperlink"/>
            <w:rFonts w:ascii="Arial" w:hAnsi="Arial" w:cs="Arial"/>
            <w:noProof/>
            <w:sz w:val="24"/>
          </w:rPr>
          <w:t>4.10.</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Verification of GOES-R Data Mode Operation</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_Toc386699519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93</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20" w:history="1">
        <w:r w:rsidR="00D95BD4" w:rsidRPr="007C52CF">
          <w:rPr>
            <w:rStyle w:val="Hyperlink"/>
            <w:rFonts w:ascii="Arial" w:hAnsi="Arial" w:cs="Arial"/>
            <w:noProof/>
            <w:sz w:val="24"/>
          </w:rPr>
          <w:t>4.11.</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Testing Completion and Clean-up</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_Toc386699520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93</w:t>
        </w:r>
        <w:r w:rsidR="00D95BD4" w:rsidRPr="007C52CF">
          <w:rPr>
            <w:rFonts w:ascii="Arial" w:hAnsi="Arial" w:cs="Arial"/>
            <w:noProof/>
            <w:sz w:val="24"/>
          </w:rPr>
          <w:fldChar w:fldCharType="end"/>
        </w:r>
      </w:hyperlink>
    </w:p>
    <w:p w:rsidR="00D95BD4" w:rsidRPr="007C52CF" w:rsidRDefault="006860EF">
      <w:pPr>
        <w:pStyle w:val="TOC1"/>
        <w:tabs>
          <w:tab w:val="left" w:pos="849"/>
          <w:tab w:val="right" w:leader="dot" w:pos="9350"/>
        </w:tabs>
        <w:rPr>
          <w:rFonts w:ascii="Arial" w:eastAsiaTheme="minorEastAsia" w:hAnsi="Arial" w:cs="Arial"/>
          <w:noProof/>
          <w:sz w:val="24"/>
          <w:lang w:eastAsia="en-US"/>
        </w:rPr>
      </w:pPr>
      <w:hyperlink w:anchor="_Toc386699521" w:history="1">
        <w:r w:rsidR="00D95BD4" w:rsidRPr="007C52CF">
          <w:rPr>
            <w:rStyle w:val="Hyperlink"/>
            <w:rFonts w:ascii="Arial" w:hAnsi="Arial" w:cs="Arial"/>
            <w:noProof/>
            <w:sz w:val="24"/>
          </w:rPr>
          <w:t>5.0</w:t>
        </w:r>
        <w:r w:rsidR="00D95BD4" w:rsidRPr="007C52CF">
          <w:rPr>
            <w:rFonts w:ascii="Arial" w:eastAsiaTheme="minorEastAsia" w:hAnsi="Arial" w:cs="Arial"/>
            <w:noProof/>
            <w:sz w:val="24"/>
            <w:lang w:eastAsia="en-US"/>
          </w:rPr>
          <w:tab/>
        </w:r>
        <w:r w:rsidR="00D95BD4" w:rsidRPr="007C52CF">
          <w:rPr>
            <w:rStyle w:val="Hyperlink"/>
            <w:rFonts w:ascii="Arial" w:hAnsi="Arial" w:cs="Arial"/>
            <w:noProof/>
            <w:sz w:val="24"/>
          </w:rPr>
          <w:t>Requirements verification traceability matrix (RVTM)</w:t>
        </w:r>
        <w:r w:rsidR="00D95BD4" w:rsidRPr="007C52CF">
          <w:rPr>
            <w:rFonts w:ascii="Arial" w:hAnsi="Arial" w:cs="Arial"/>
            <w:noProof/>
            <w:sz w:val="24"/>
          </w:rPr>
          <w:tab/>
        </w:r>
        <w:r w:rsidR="00D95BD4" w:rsidRPr="007C52CF">
          <w:rPr>
            <w:rFonts w:ascii="Arial" w:hAnsi="Arial" w:cs="Arial"/>
            <w:noProof/>
            <w:sz w:val="24"/>
          </w:rPr>
          <w:fldChar w:fldCharType="begin"/>
        </w:r>
        <w:r w:rsidR="00D95BD4" w:rsidRPr="007C52CF">
          <w:rPr>
            <w:rFonts w:ascii="Arial" w:hAnsi="Arial" w:cs="Arial"/>
            <w:noProof/>
            <w:sz w:val="24"/>
          </w:rPr>
          <w:instrText xml:space="preserve"> PAGEREF _Toc386699521 \h </w:instrText>
        </w:r>
        <w:r w:rsidR="00D95BD4" w:rsidRPr="007C52CF">
          <w:rPr>
            <w:rFonts w:ascii="Arial" w:hAnsi="Arial" w:cs="Arial"/>
            <w:noProof/>
            <w:sz w:val="24"/>
          </w:rPr>
        </w:r>
        <w:r w:rsidR="00D95BD4" w:rsidRPr="007C52CF">
          <w:rPr>
            <w:rFonts w:ascii="Arial" w:hAnsi="Arial" w:cs="Arial"/>
            <w:noProof/>
            <w:sz w:val="24"/>
          </w:rPr>
          <w:fldChar w:fldCharType="separate"/>
        </w:r>
        <w:r w:rsidR="00AB10A1">
          <w:rPr>
            <w:rFonts w:ascii="Arial" w:hAnsi="Arial" w:cs="Arial"/>
            <w:noProof/>
            <w:sz w:val="24"/>
          </w:rPr>
          <w:t>95</w:t>
        </w:r>
        <w:r w:rsidR="00D95BD4" w:rsidRPr="007C52CF">
          <w:rPr>
            <w:rFonts w:ascii="Arial" w:hAnsi="Arial" w:cs="Arial"/>
            <w:noProof/>
            <w:sz w:val="24"/>
          </w:rPr>
          <w:fldChar w:fldCharType="end"/>
        </w:r>
      </w:hyperlink>
    </w:p>
    <w:p w:rsidR="007F585A" w:rsidRPr="009211C5" w:rsidRDefault="00E14674" w:rsidP="004825C3">
      <w:pPr>
        <w:pStyle w:val="TOC3"/>
        <w:rPr>
          <w:rFonts w:ascii="Arial" w:hAnsi="Arial" w:cs="Arial"/>
          <w:b/>
        </w:rPr>
      </w:pPr>
      <w:r w:rsidRPr="00D95BD4">
        <w:rPr>
          <w:rFonts w:ascii="Arial" w:hAnsi="Arial" w:cs="Arial"/>
          <w:b/>
        </w:rPr>
        <w:fldChar w:fldCharType="end"/>
      </w:r>
    </w:p>
    <w:p w:rsidR="004D656B" w:rsidRPr="009211C5" w:rsidRDefault="004D656B" w:rsidP="004D656B">
      <w:pPr>
        <w:pStyle w:val="WW-Default"/>
        <w:spacing w:after="180"/>
        <w:jc w:val="center"/>
        <w:rPr>
          <w:rFonts w:ascii="Arial" w:hAnsi="Arial" w:cs="Arial"/>
          <w:b/>
        </w:rPr>
      </w:pPr>
    </w:p>
    <w:p w:rsidR="00E14674" w:rsidRPr="009211C5" w:rsidRDefault="00E14674" w:rsidP="00612AE5">
      <w:pPr>
        <w:keepNext/>
        <w:spacing w:after="60"/>
        <w:jc w:val="center"/>
        <w:rPr>
          <w:rFonts w:ascii="Arial" w:hAnsi="Arial" w:cs="Arial"/>
          <w:b/>
          <w:sz w:val="28"/>
          <w:szCs w:val="28"/>
        </w:rPr>
      </w:pPr>
      <w:r w:rsidRPr="009211C5">
        <w:rPr>
          <w:rFonts w:ascii="Arial" w:hAnsi="Arial" w:cs="Arial"/>
          <w:b/>
          <w:sz w:val="28"/>
          <w:szCs w:val="28"/>
        </w:rPr>
        <w:t>List of Tables</w:t>
      </w:r>
    </w:p>
    <w:p w:rsidR="00E14674" w:rsidRPr="009211C5" w:rsidRDefault="00E14674" w:rsidP="00612AE5">
      <w:pPr>
        <w:pStyle w:val="BodyText"/>
        <w:keepNext/>
        <w:ind w:left="360" w:hanging="360"/>
        <w:jc w:val="right"/>
        <w:rPr>
          <w:rFonts w:ascii="Arial" w:hAnsi="Arial" w:cs="Arial"/>
          <w:i/>
        </w:rPr>
      </w:pPr>
      <w:r w:rsidRPr="009211C5">
        <w:rPr>
          <w:rFonts w:ascii="Arial" w:hAnsi="Arial" w:cs="Arial"/>
          <w:i/>
        </w:rPr>
        <w:t>Page</w:t>
      </w:r>
    </w:p>
    <w:p w:rsidR="00612AE5" w:rsidRPr="00612AE5" w:rsidRDefault="009E6378">
      <w:pPr>
        <w:pStyle w:val="TableofFigures"/>
        <w:tabs>
          <w:tab w:val="right" w:leader="dot" w:pos="9350"/>
        </w:tabs>
        <w:rPr>
          <w:rFonts w:ascii="Arial" w:eastAsiaTheme="minorEastAsia" w:hAnsi="Arial" w:cs="Arial"/>
          <w:b w:val="0"/>
          <w:noProof/>
          <w:sz w:val="24"/>
          <w:lang w:eastAsia="en-US"/>
        </w:rPr>
      </w:pPr>
      <w:r w:rsidRPr="00612AE5">
        <w:rPr>
          <w:rFonts w:ascii="Arial" w:hAnsi="Arial" w:cs="Arial"/>
          <w:b w:val="0"/>
          <w:i/>
          <w:sz w:val="24"/>
        </w:rPr>
        <w:fldChar w:fldCharType="begin"/>
      </w:r>
      <w:r w:rsidRPr="00612AE5">
        <w:rPr>
          <w:rFonts w:ascii="Arial" w:hAnsi="Arial" w:cs="Arial"/>
          <w:b w:val="0"/>
          <w:i/>
          <w:sz w:val="24"/>
        </w:rPr>
        <w:instrText xml:space="preserve"> TOC \h \z \c "Table" </w:instrText>
      </w:r>
      <w:r w:rsidRPr="00612AE5">
        <w:rPr>
          <w:rFonts w:ascii="Arial" w:hAnsi="Arial" w:cs="Arial"/>
          <w:b w:val="0"/>
          <w:i/>
          <w:sz w:val="24"/>
        </w:rPr>
        <w:fldChar w:fldCharType="separate"/>
      </w:r>
      <w:hyperlink w:anchor="_Toc386522861" w:history="1">
        <w:r w:rsidR="00612AE5" w:rsidRPr="00612AE5">
          <w:rPr>
            <w:rStyle w:val="Hyperlink"/>
            <w:rFonts w:ascii="Arial" w:hAnsi="Arial" w:cs="Arial"/>
            <w:b w:val="0"/>
            <w:noProof/>
            <w:sz w:val="24"/>
          </w:rPr>
          <w:t>Table 1 - Test Steps and Expected Results</w:t>
        </w:r>
        <w:r w:rsidR="00612AE5" w:rsidRPr="00612AE5">
          <w:rPr>
            <w:rFonts w:ascii="Arial" w:hAnsi="Arial" w:cs="Arial"/>
            <w:b w:val="0"/>
            <w:noProof/>
            <w:webHidden/>
            <w:sz w:val="24"/>
          </w:rPr>
          <w:tab/>
        </w:r>
        <w:r w:rsidR="00612AE5" w:rsidRPr="00612AE5">
          <w:rPr>
            <w:rFonts w:ascii="Arial" w:hAnsi="Arial" w:cs="Arial"/>
            <w:b w:val="0"/>
            <w:noProof/>
            <w:webHidden/>
            <w:sz w:val="24"/>
          </w:rPr>
          <w:fldChar w:fldCharType="begin"/>
        </w:r>
        <w:r w:rsidR="00612AE5" w:rsidRPr="00612AE5">
          <w:rPr>
            <w:rFonts w:ascii="Arial" w:hAnsi="Arial" w:cs="Arial"/>
            <w:b w:val="0"/>
            <w:noProof/>
            <w:webHidden/>
            <w:sz w:val="24"/>
          </w:rPr>
          <w:instrText xml:space="preserve"> PAGEREF _Toc386522861 \h </w:instrText>
        </w:r>
        <w:r w:rsidR="00612AE5" w:rsidRPr="00612AE5">
          <w:rPr>
            <w:rFonts w:ascii="Arial" w:hAnsi="Arial" w:cs="Arial"/>
            <w:b w:val="0"/>
            <w:noProof/>
            <w:webHidden/>
            <w:sz w:val="24"/>
          </w:rPr>
        </w:r>
        <w:r w:rsidR="00612AE5" w:rsidRPr="00612AE5">
          <w:rPr>
            <w:rFonts w:ascii="Arial" w:hAnsi="Arial" w:cs="Arial"/>
            <w:b w:val="0"/>
            <w:noProof/>
            <w:webHidden/>
            <w:sz w:val="24"/>
          </w:rPr>
          <w:fldChar w:fldCharType="separate"/>
        </w:r>
        <w:r w:rsidR="00AB10A1">
          <w:rPr>
            <w:rFonts w:ascii="Arial" w:hAnsi="Arial" w:cs="Arial"/>
            <w:b w:val="0"/>
            <w:noProof/>
            <w:webHidden/>
            <w:sz w:val="24"/>
          </w:rPr>
          <w:t>7</w:t>
        </w:r>
        <w:r w:rsidR="00612AE5" w:rsidRPr="00612AE5">
          <w:rPr>
            <w:rFonts w:ascii="Arial" w:hAnsi="Arial" w:cs="Arial"/>
            <w:b w:val="0"/>
            <w:noProof/>
            <w:webHidden/>
            <w:sz w:val="24"/>
          </w:rPr>
          <w:fldChar w:fldCharType="end"/>
        </w:r>
      </w:hyperlink>
    </w:p>
    <w:p w:rsidR="00612AE5" w:rsidRPr="00612AE5" w:rsidRDefault="006860EF">
      <w:pPr>
        <w:pStyle w:val="TableofFigures"/>
        <w:tabs>
          <w:tab w:val="right" w:leader="dot" w:pos="9350"/>
        </w:tabs>
        <w:rPr>
          <w:rFonts w:ascii="Arial" w:eastAsiaTheme="minorEastAsia" w:hAnsi="Arial" w:cs="Arial"/>
          <w:b w:val="0"/>
          <w:noProof/>
          <w:sz w:val="24"/>
          <w:lang w:eastAsia="en-US"/>
        </w:rPr>
      </w:pPr>
      <w:hyperlink w:anchor="_Toc386522862" w:history="1">
        <w:r w:rsidR="00612AE5" w:rsidRPr="00612AE5">
          <w:rPr>
            <w:rStyle w:val="Hyperlink"/>
            <w:rFonts w:ascii="Arial" w:hAnsi="Arial" w:cs="Arial"/>
            <w:b w:val="0"/>
            <w:noProof/>
            <w:sz w:val="24"/>
          </w:rPr>
          <w:t>Table 2 – Requirements Verification Traceability Matrix (RVTM)</w:t>
        </w:r>
        <w:r w:rsidR="00612AE5" w:rsidRPr="00612AE5">
          <w:rPr>
            <w:rFonts w:ascii="Arial" w:hAnsi="Arial" w:cs="Arial"/>
            <w:b w:val="0"/>
            <w:noProof/>
            <w:webHidden/>
            <w:sz w:val="24"/>
          </w:rPr>
          <w:tab/>
        </w:r>
        <w:r w:rsidR="00612AE5" w:rsidRPr="00612AE5">
          <w:rPr>
            <w:rFonts w:ascii="Arial" w:hAnsi="Arial" w:cs="Arial"/>
            <w:b w:val="0"/>
            <w:noProof/>
            <w:webHidden/>
            <w:sz w:val="24"/>
          </w:rPr>
          <w:fldChar w:fldCharType="begin"/>
        </w:r>
        <w:r w:rsidR="00612AE5" w:rsidRPr="00612AE5">
          <w:rPr>
            <w:rFonts w:ascii="Arial" w:hAnsi="Arial" w:cs="Arial"/>
            <w:b w:val="0"/>
            <w:noProof/>
            <w:webHidden/>
            <w:sz w:val="24"/>
          </w:rPr>
          <w:instrText xml:space="preserve"> PAGEREF _Toc386522862 \h </w:instrText>
        </w:r>
        <w:r w:rsidR="00612AE5" w:rsidRPr="00612AE5">
          <w:rPr>
            <w:rFonts w:ascii="Arial" w:hAnsi="Arial" w:cs="Arial"/>
            <w:b w:val="0"/>
            <w:noProof/>
            <w:webHidden/>
            <w:sz w:val="24"/>
          </w:rPr>
        </w:r>
        <w:r w:rsidR="00612AE5" w:rsidRPr="00612AE5">
          <w:rPr>
            <w:rFonts w:ascii="Arial" w:hAnsi="Arial" w:cs="Arial"/>
            <w:b w:val="0"/>
            <w:noProof/>
            <w:webHidden/>
            <w:sz w:val="24"/>
          </w:rPr>
          <w:fldChar w:fldCharType="separate"/>
        </w:r>
        <w:r w:rsidR="00AB10A1">
          <w:rPr>
            <w:rFonts w:ascii="Arial" w:hAnsi="Arial" w:cs="Arial"/>
            <w:b w:val="0"/>
            <w:noProof/>
            <w:webHidden/>
            <w:sz w:val="24"/>
          </w:rPr>
          <w:t>95</w:t>
        </w:r>
        <w:r w:rsidR="00612AE5" w:rsidRPr="00612AE5">
          <w:rPr>
            <w:rFonts w:ascii="Arial" w:hAnsi="Arial" w:cs="Arial"/>
            <w:b w:val="0"/>
            <w:noProof/>
            <w:webHidden/>
            <w:sz w:val="24"/>
          </w:rPr>
          <w:fldChar w:fldCharType="end"/>
        </w:r>
      </w:hyperlink>
    </w:p>
    <w:p w:rsidR="00E14674" w:rsidRPr="00612AE5" w:rsidRDefault="009E6378" w:rsidP="004825C3">
      <w:pPr>
        <w:pStyle w:val="BodyText"/>
        <w:ind w:left="360" w:hanging="360"/>
        <w:jc w:val="right"/>
        <w:rPr>
          <w:rFonts w:ascii="Arial" w:hAnsi="Arial" w:cs="Arial"/>
          <w:i/>
        </w:rPr>
      </w:pPr>
      <w:r w:rsidRPr="00612AE5">
        <w:rPr>
          <w:rFonts w:ascii="Arial" w:hAnsi="Arial" w:cs="Arial"/>
          <w:i/>
        </w:rPr>
        <w:fldChar w:fldCharType="end"/>
      </w:r>
    </w:p>
    <w:p w:rsidR="004825C3" w:rsidRPr="00612AE5" w:rsidRDefault="004825C3" w:rsidP="004825C3">
      <w:pPr>
        <w:pStyle w:val="BodyText"/>
        <w:ind w:left="360" w:hanging="360"/>
        <w:jc w:val="right"/>
        <w:rPr>
          <w:rFonts w:ascii="Arial" w:hAnsi="Arial" w:cs="Arial"/>
        </w:rPr>
        <w:sectPr w:rsidR="004825C3" w:rsidRPr="00612AE5">
          <w:headerReference w:type="even" r:id="rId15"/>
          <w:headerReference w:type="default" r:id="rId16"/>
          <w:footerReference w:type="even" r:id="rId17"/>
          <w:footerReference w:type="default" r:id="rId18"/>
          <w:headerReference w:type="first" r:id="rId19"/>
          <w:footerReference w:type="first" r:id="rId20"/>
          <w:type w:val="continuous"/>
          <w:pgSz w:w="12240" w:h="15840"/>
          <w:pgMar w:top="1440" w:right="1440" w:bottom="1440" w:left="1440" w:header="720" w:footer="720" w:gutter="0"/>
          <w:pgNumType w:fmt="lowerRoman"/>
          <w:cols w:space="720"/>
          <w:docGrid w:linePitch="360"/>
        </w:sectPr>
      </w:pPr>
    </w:p>
    <w:p w:rsidR="00723231" w:rsidRPr="009211C5" w:rsidRDefault="00723231" w:rsidP="00960C67">
      <w:pPr>
        <w:pStyle w:val="StyleHeading1Heading1-MUOSTimesNewRoman"/>
        <w:numPr>
          <w:ilvl w:val="0"/>
          <w:numId w:val="10"/>
        </w:numPr>
        <w:rPr>
          <w:rFonts w:ascii="Arial" w:hAnsi="Arial"/>
        </w:rPr>
      </w:pPr>
      <w:bookmarkStart w:id="3" w:name="_Toc252205175"/>
      <w:bookmarkStart w:id="4" w:name="_Toc386699497"/>
      <w:r w:rsidRPr="009211C5">
        <w:rPr>
          <w:rFonts w:ascii="Arial" w:hAnsi="Arial"/>
        </w:rPr>
        <w:lastRenderedPageBreak/>
        <w:t>Scope</w:t>
      </w:r>
      <w:bookmarkEnd w:id="3"/>
      <w:bookmarkEnd w:id="4"/>
    </w:p>
    <w:p w:rsidR="00335527" w:rsidRPr="009211C5" w:rsidRDefault="0054107A" w:rsidP="00335527">
      <w:pPr>
        <w:pStyle w:val="BodyTextIndent"/>
        <w:ind w:left="576"/>
        <w:rPr>
          <w:rFonts w:ascii="Arial" w:hAnsi="Arial" w:cs="Arial"/>
        </w:rPr>
      </w:pPr>
      <w:r w:rsidRPr="009211C5">
        <w:rPr>
          <w:rFonts w:ascii="Arial" w:hAnsi="Arial" w:cs="Arial"/>
        </w:rPr>
        <w:t xml:space="preserve">The objective of </w:t>
      </w:r>
      <w:r w:rsidR="00136CE2" w:rsidRPr="009211C5">
        <w:rPr>
          <w:rFonts w:ascii="Arial" w:hAnsi="Arial" w:cs="Arial"/>
        </w:rPr>
        <w:t>the second phase of AWIPS-II development and testing for GOES-R Readiness</w:t>
      </w:r>
      <w:r w:rsidRPr="009211C5">
        <w:rPr>
          <w:rFonts w:ascii="Arial" w:hAnsi="Arial" w:cs="Arial"/>
        </w:rPr>
        <w:t xml:space="preserve"> is to demonstrate</w:t>
      </w:r>
      <w:r w:rsidR="006A2CAF" w:rsidRPr="009211C5">
        <w:rPr>
          <w:rFonts w:ascii="Arial" w:hAnsi="Arial" w:cs="Arial"/>
        </w:rPr>
        <w:t xml:space="preserve"> the AWIPS II </w:t>
      </w:r>
      <w:r w:rsidR="00EE0123" w:rsidRPr="009211C5">
        <w:rPr>
          <w:rFonts w:ascii="Arial" w:hAnsi="Arial" w:cs="Arial"/>
        </w:rPr>
        <w:t xml:space="preserve">capabilities </w:t>
      </w:r>
      <w:r w:rsidR="00136CE2" w:rsidRPr="009211C5">
        <w:rPr>
          <w:rFonts w:ascii="Arial" w:hAnsi="Arial" w:cs="Arial"/>
        </w:rPr>
        <w:t xml:space="preserve">to concurrently receive/ingest, process and display data from a SBN feed, simulated GOES-R and GOES-S ABI </w:t>
      </w:r>
      <w:proofErr w:type="spellStart"/>
      <w:r w:rsidR="00136CE2" w:rsidRPr="009211C5">
        <w:rPr>
          <w:rFonts w:ascii="Arial" w:hAnsi="Arial" w:cs="Arial"/>
        </w:rPr>
        <w:t>Sectorized</w:t>
      </w:r>
      <w:proofErr w:type="spellEnd"/>
      <w:r w:rsidR="00136CE2" w:rsidRPr="009211C5">
        <w:rPr>
          <w:rFonts w:ascii="Arial" w:hAnsi="Arial" w:cs="Arial"/>
        </w:rPr>
        <w:t xml:space="preserve"> Cloud and Moisture Imagery provided by the </w:t>
      </w:r>
      <w:proofErr w:type="spellStart"/>
      <w:r w:rsidR="00136CE2" w:rsidRPr="009211C5">
        <w:rPr>
          <w:rFonts w:ascii="Arial" w:hAnsi="Arial" w:cs="Arial"/>
        </w:rPr>
        <w:t>RaFTR</w:t>
      </w:r>
      <w:proofErr w:type="spellEnd"/>
      <w:r w:rsidR="00136CE2" w:rsidRPr="009211C5">
        <w:rPr>
          <w:rFonts w:ascii="Arial" w:hAnsi="Arial" w:cs="Arial"/>
        </w:rPr>
        <w:t>-CIMSS-SIM capability.</w:t>
      </w:r>
      <w:r w:rsidR="00335527" w:rsidRPr="009211C5">
        <w:rPr>
          <w:rFonts w:ascii="Arial" w:hAnsi="Arial" w:cs="Arial"/>
        </w:rPr>
        <w:t xml:space="preserve">  </w:t>
      </w:r>
      <w:r w:rsidR="00335527" w:rsidRPr="009211C5">
        <w:rPr>
          <w:rFonts w:ascii="Arial" w:hAnsi="Arial" w:cs="Arial"/>
          <w:highlight w:val="yellow"/>
        </w:rPr>
        <w:t>Figure xx-x</w:t>
      </w:r>
      <w:r w:rsidR="00335527" w:rsidRPr="009211C5">
        <w:rPr>
          <w:rFonts w:ascii="Arial" w:hAnsi="Arial" w:cs="Arial"/>
        </w:rPr>
        <w:t xml:space="preserve"> depicts the </w:t>
      </w:r>
      <w:proofErr w:type="spellStart"/>
      <w:r w:rsidR="00335527" w:rsidRPr="009211C5">
        <w:rPr>
          <w:rFonts w:ascii="Arial" w:hAnsi="Arial" w:cs="Arial"/>
        </w:rPr>
        <w:t>testbed</w:t>
      </w:r>
      <w:proofErr w:type="spellEnd"/>
      <w:r w:rsidR="00335527" w:rsidRPr="009211C5">
        <w:rPr>
          <w:rFonts w:ascii="Arial" w:hAnsi="Arial" w:cs="Arial"/>
        </w:rPr>
        <w:t xml:space="preserve"> setup with the </w:t>
      </w:r>
      <w:proofErr w:type="spellStart"/>
      <w:r w:rsidR="00335527" w:rsidRPr="009211C5">
        <w:rPr>
          <w:rFonts w:ascii="Arial" w:hAnsi="Arial" w:cs="Arial"/>
        </w:rPr>
        <w:t>RaFTR</w:t>
      </w:r>
      <w:proofErr w:type="spellEnd"/>
      <w:r w:rsidR="00335527" w:rsidRPr="009211C5">
        <w:rPr>
          <w:rFonts w:ascii="Arial" w:hAnsi="Arial" w:cs="Arial"/>
        </w:rPr>
        <w:t xml:space="preserve"> connected.</w:t>
      </w:r>
    </w:p>
    <w:p w:rsidR="00335527" w:rsidRPr="009211C5" w:rsidRDefault="00335527" w:rsidP="00335527">
      <w:pPr>
        <w:pStyle w:val="BodyTextIndent"/>
        <w:ind w:left="576"/>
        <w:jc w:val="center"/>
        <w:rPr>
          <w:rFonts w:ascii="Arial" w:hAnsi="Arial" w:cs="Arial"/>
          <w:highlight w:val="yellow"/>
        </w:rPr>
      </w:pPr>
      <w:r w:rsidRPr="009211C5">
        <w:rPr>
          <w:rFonts w:ascii="Arial" w:hAnsi="Arial" w:cs="Arial"/>
          <w:highlight w:val="yellow"/>
        </w:rPr>
        <w:t>&lt;Insert Figure&gt;</w:t>
      </w:r>
    </w:p>
    <w:p w:rsidR="00335527" w:rsidRPr="00612AE5" w:rsidRDefault="00335527" w:rsidP="00BC730D">
      <w:pPr>
        <w:pStyle w:val="BodyTextIndent"/>
        <w:ind w:left="576"/>
        <w:jc w:val="center"/>
        <w:rPr>
          <w:rFonts w:ascii="Arial" w:hAnsi="Arial" w:cs="Arial"/>
        </w:rPr>
      </w:pPr>
      <w:r w:rsidRPr="00612AE5">
        <w:rPr>
          <w:rFonts w:ascii="Arial" w:hAnsi="Arial" w:cs="Arial"/>
          <w:highlight w:val="yellow"/>
        </w:rPr>
        <w:t xml:space="preserve">Figure </w:t>
      </w:r>
      <w:proofErr w:type="spellStart"/>
      <w:r w:rsidRPr="00612AE5">
        <w:rPr>
          <w:rFonts w:ascii="Arial" w:hAnsi="Arial" w:cs="Arial"/>
          <w:highlight w:val="yellow"/>
        </w:rPr>
        <w:t>xx.x</w:t>
      </w:r>
      <w:proofErr w:type="spellEnd"/>
      <w:r w:rsidRPr="00612AE5">
        <w:rPr>
          <w:rFonts w:ascii="Arial" w:hAnsi="Arial" w:cs="Arial"/>
          <w:highlight w:val="yellow"/>
        </w:rPr>
        <w:tab/>
      </w:r>
      <w:proofErr w:type="spellStart"/>
      <w:r w:rsidRPr="00612AE5">
        <w:rPr>
          <w:rFonts w:ascii="Arial" w:hAnsi="Arial" w:cs="Arial"/>
          <w:highlight w:val="yellow"/>
        </w:rPr>
        <w:t>Testbed</w:t>
      </w:r>
      <w:proofErr w:type="spellEnd"/>
      <w:r w:rsidRPr="00612AE5">
        <w:rPr>
          <w:rFonts w:ascii="Arial" w:hAnsi="Arial" w:cs="Arial"/>
          <w:highlight w:val="yellow"/>
        </w:rPr>
        <w:t xml:space="preserve"> Setup with </w:t>
      </w:r>
      <w:proofErr w:type="spellStart"/>
      <w:r w:rsidRPr="00612AE5">
        <w:rPr>
          <w:rFonts w:ascii="Arial" w:hAnsi="Arial" w:cs="Arial"/>
          <w:highlight w:val="yellow"/>
        </w:rPr>
        <w:t>RaFTR</w:t>
      </w:r>
      <w:proofErr w:type="spellEnd"/>
    </w:p>
    <w:p w:rsidR="000D3378" w:rsidRPr="009211C5" w:rsidRDefault="000D3378" w:rsidP="000D3378">
      <w:pPr>
        <w:pStyle w:val="FigureTitle"/>
        <w:jc w:val="center"/>
        <w:rPr>
          <w:rFonts w:cs="Arial"/>
        </w:rPr>
      </w:pPr>
    </w:p>
    <w:p w:rsidR="00E1370A" w:rsidRPr="009211C5" w:rsidRDefault="00456312" w:rsidP="00E1370A">
      <w:pPr>
        <w:pStyle w:val="StyleHeading1Heading1-MUOSTimesNewRoman"/>
        <w:pageBreakBefore w:val="0"/>
        <w:numPr>
          <w:ilvl w:val="1"/>
          <w:numId w:val="10"/>
        </w:numPr>
        <w:rPr>
          <w:rFonts w:ascii="Arial" w:hAnsi="Arial"/>
        </w:rPr>
      </w:pPr>
      <w:bookmarkStart w:id="5" w:name="_Toc386699498"/>
      <w:r w:rsidRPr="009211C5">
        <w:rPr>
          <w:rFonts w:ascii="Arial" w:hAnsi="Arial"/>
        </w:rPr>
        <w:t>Summary of Test</w:t>
      </w:r>
      <w:bookmarkEnd w:id="5"/>
    </w:p>
    <w:p w:rsidR="0023567D" w:rsidRDefault="00E1370A" w:rsidP="00612AE5">
      <w:pPr>
        <w:pStyle w:val="Note1Bullet"/>
        <w:numPr>
          <w:ilvl w:val="0"/>
          <w:numId w:val="0"/>
        </w:numPr>
        <w:tabs>
          <w:tab w:val="clear" w:pos="0"/>
        </w:tabs>
        <w:spacing w:before="120" w:after="120"/>
        <w:ind w:left="1152"/>
        <w:rPr>
          <w:bCs/>
          <w:szCs w:val="24"/>
        </w:rPr>
      </w:pPr>
      <w:r w:rsidRPr="00612AE5">
        <w:rPr>
          <w:bCs/>
          <w:szCs w:val="24"/>
        </w:rPr>
        <w:t xml:space="preserve">This test procedure should be run at least two times.  </w:t>
      </w:r>
      <w:r w:rsidRPr="009211C5">
        <w:rPr>
          <w:bCs/>
          <w:szCs w:val="24"/>
        </w:rPr>
        <w:t xml:space="preserve">To attempt to </w:t>
      </w:r>
      <w:r w:rsidR="00456312" w:rsidRPr="009211C5">
        <w:rPr>
          <w:bCs/>
          <w:szCs w:val="24"/>
        </w:rPr>
        <w:t>observe system operation and performance in the most trying conditions, t</w:t>
      </w:r>
      <w:r w:rsidRPr="00612AE5">
        <w:rPr>
          <w:bCs/>
          <w:szCs w:val="24"/>
        </w:rPr>
        <w:t xml:space="preserve">he first run should be done with </w:t>
      </w:r>
      <w:r w:rsidR="00456312" w:rsidRPr="009211C5">
        <w:rPr>
          <w:bCs/>
          <w:szCs w:val="24"/>
        </w:rPr>
        <w:t xml:space="preserve">the </w:t>
      </w:r>
      <w:proofErr w:type="spellStart"/>
      <w:r w:rsidRPr="00612AE5">
        <w:rPr>
          <w:bCs/>
          <w:szCs w:val="24"/>
        </w:rPr>
        <w:t>RaFTR</w:t>
      </w:r>
      <w:proofErr w:type="spellEnd"/>
      <w:r w:rsidRPr="00612AE5">
        <w:rPr>
          <w:bCs/>
          <w:szCs w:val="24"/>
        </w:rPr>
        <w:t xml:space="preserve"> providing Mode 3 data for both GOES-R West and GOES-R East.  The </w:t>
      </w:r>
      <w:proofErr w:type="spellStart"/>
      <w:r w:rsidRPr="00612AE5">
        <w:rPr>
          <w:bCs/>
          <w:szCs w:val="24"/>
        </w:rPr>
        <w:t>RaFTR</w:t>
      </w:r>
      <w:proofErr w:type="spellEnd"/>
      <w:r w:rsidRPr="00612AE5">
        <w:rPr>
          <w:bCs/>
          <w:szCs w:val="24"/>
        </w:rPr>
        <w:t xml:space="preserve"> should remain in this configuration as long as possible, ideally through completion of </w:t>
      </w:r>
      <w:r w:rsidR="00456312" w:rsidRPr="009211C5">
        <w:rPr>
          <w:bCs/>
          <w:szCs w:val="24"/>
        </w:rPr>
        <w:t xml:space="preserve">functional portion of the test at </w:t>
      </w:r>
      <w:r w:rsidRPr="00612AE5">
        <w:rPr>
          <w:b/>
          <w:bCs/>
          <w:szCs w:val="24"/>
          <w:highlight w:val="yellow"/>
        </w:rPr>
        <w:t xml:space="preserve">Step </w:t>
      </w:r>
      <w:r w:rsidR="00C56FB8">
        <w:rPr>
          <w:b/>
          <w:bCs/>
          <w:szCs w:val="24"/>
          <w:highlight w:val="yellow"/>
        </w:rPr>
        <w:fldChar w:fldCharType="begin"/>
      </w:r>
      <w:r w:rsidR="00C56FB8">
        <w:rPr>
          <w:b/>
          <w:bCs/>
          <w:szCs w:val="24"/>
          <w:highlight w:val="yellow"/>
        </w:rPr>
        <w:instrText xml:space="preserve"> REF _Ref387063929 \r \h </w:instrText>
      </w:r>
      <w:r w:rsidR="00C56FB8">
        <w:rPr>
          <w:b/>
          <w:bCs/>
          <w:szCs w:val="24"/>
          <w:highlight w:val="yellow"/>
        </w:rPr>
      </w:r>
      <w:r w:rsidR="00C56FB8">
        <w:rPr>
          <w:b/>
          <w:bCs/>
          <w:szCs w:val="24"/>
          <w:highlight w:val="yellow"/>
        </w:rPr>
        <w:fldChar w:fldCharType="separate"/>
      </w:r>
      <w:r w:rsidR="00C56FB8">
        <w:rPr>
          <w:b/>
          <w:bCs/>
          <w:szCs w:val="24"/>
          <w:highlight w:val="yellow"/>
        </w:rPr>
        <w:t>246</w:t>
      </w:r>
      <w:r w:rsidR="00C56FB8">
        <w:rPr>
          <w:b/>
          <w:bCs/>
          <w:szCs w:val="24"/>
          <w:highlight w:val="yellow"/>
        </w:rPr>
        <w:fldChar w:fldCharType="end"/>
      </w:r>
      <w:r w:rsidR="0023567D" w:rsidRPr="0023567D">
        <w:rPr>
          <w:bCs/>
          <w:szCs w:val="24"/>
        </w:rPr>
        <w:t>.</w:t>
      </w:r>
    </w:p>
    <w:p w:rsidR="00E1370A" w:rsidRPr="009211C5" w:rsidRDefault="00E1370A" w:rsidP="00612AE5">
      <w:pPr>
        <w:pStyle w:val="Note1Bullet"/>
        <w:numPr>
          <w:ilvl w:val="0"/>
          <w:numId w:val="0"/>
        </w:numPr>
        <w:tabs>
          <w:tab w:val="clear" w:pos="0"/>
        </w:tabs>
        <w:spacing w:before="120" w:after="120"/>
        <w:ind w:left="1152"/>
        <w:rPr>
          <w:szCs w:val="24"/>
        </w:rPr>
      </w:pPr>
      <w:r w:rsidRPr="00612AE5">
        <w:rPr>
          <w:bCs/>
          <w:szCs w:val="24"/>
        </w:rPr>
        <w:t xml:space="preserve">The remainder of the test and all future runs can be accomplished with the </w:t>
      </w:r>
      <w:proofErr w:type="spellStart"/>
      <w:r w:rsidRPr="00612AE5">
        <w:rPr>
          <w:bCs/>
          <w:szCs w:val="24"/>
        </w:rPr>
        <w:t>RaFTR</w:t>
      </w:r>
      <w:proofErr w:type="spellEnd"/>
      <w:r w:rsidRPr="00612AE5">
        <w:rPr>
          <w:bCs/>
          <w:szCs w:val="24"/>
        </w:rPr>
        <w:t xml:space="preserve"> configured to provide data per the scenarios identified in Requirement 2815.</w:t>
      </w:r>
      <w:r w:rsidR="00456312" w:rsidRPr="009211C5">
        <w:rPr>
          <w:bCs/>
          <w:szCs w:val="24"/>
        </w:rPr>
        <w:t xml:space="preserve">  Screen capture videos and performance data will be captured during the test for later review and analysis.</w:t>
      </w:r>
    </w:p>
    <w:p w:rsidR="00E1370A" w:rsidRDefault="005319F5" w:rsidP="00612AE5">
      <w:pPr>
        <w:pStyle w:val="Note1Bullet"/>
        <w:numPr>
          <w:ilvl w:val="0"/>
          <w:numId w:val="0"/>
        </w:numPr>
        <w:tabs>
          <w:tab w:val="clear" w:pos="0"/>
        </w:tabs>
        <w:spacing w:before="120" w:after="120"/>
        <w:ind w:left="1152"/>
        <w:rPr>
          <w:bCs/>
          <w:szCs w:val="24"/>
        </w:rPr>
      </w:pPr>
      <w:r w:rsidRPr="00612AE5">
        <w:rPr>
          <w:bCs/>
          <w:szCs w:val="24"/>
        </w:rPr>
        <w:t>T</w:t>
      </w:r>
      <w:r>
        <w:rPr>
          <w:bCs/>
          <w:szCs w:val="24"/>
        </w:rPr>
        <w:t xml:space="preserve">he test procedure steps </w:t>
      </w:r>
      <w:r w:rsidR="0003610C">
        <w:rPr>
          <w:bCs/>
          <w:szCs w:val="24"/>
        </w:rPr>
        <w:t>in Section 4</w:t>
      </w:r>
      <w:r w:rsidR="00461A30">
        <w:rPr>
          <w:bCs/>
          <w:szCs w:val="24"/>
        </w:rPr>
        <w:t>.0</w:t>
      </w:r>
      <w:r w:rsidR="0003610C">
        <w:rPr>
          <w:bCs/>
          <w:szCs w:val="24"/>
        </w:rPr>
        <w:t xml:space="preserve"> </w:t>
      </w:r>
      <w:r>
        <w:rPr>
          <w:bCs/>
          <w:szCs w:val="24"/>
        </w:rPr>
        <w:t xml:space="preserve">have been arranged into </w:t>
      </w:r>
      <w:r w:rsidR="0003610C">
        <w:rPr>
          <w:bCs/>
          <w:szCs w:val="24"/>
        </w:rPr>
        <w:t>ten subsections, each</w:t>
      </w:r>
      <w:r>
        <w:rPr>
          <w:bCs/>
          <w:szCs w:val="24"/>
        </w:rPr>
        <w:t xml:space="preserve"> associated with </w:t>
      </w:r>
      <w:r w:rsidR="0003610C">
        <w:rPr>
          <w:bCs/>
          <w:szCs w:val="24"/>
        </w:rPr>
        <w:t xml:space="preserve">the complete or partial verification of </w:t>
      </w:r>
      <w:r>
        <w:rPr>
          <w:bCs/>
          <w:szCs w:val="24"/>
        </w:rPr>
        <w:t>different requirement</w:t>
      </w:r>
      <w:r w:rsidR="0003610C">
        <w:rPr>
          <w:bCs/>
          <w:szCs w:val="24"/>
        </w:rPr>
        <w:t>s.</w:t>
      </w:r>
    </w:p>
    <w:p w:rsidR="00461A30" w:rsidRPr="00612AE5" w:rsidRDefault="00461A30" w:rsidP="001A66AA">
      <w:pPr>
        <w:pStyle w:val="Note1Bullet"/>
        <w:numPr>
          <w:ilvl w:val="0"/>
          <w:numId w:val="0"/>
        </w:numPr>
        <w:tabs>
          <w:tab w:val="clear" w:pos="0"/>
        </w:tabs>
        <w:spacing w:before="120" w:after="120"/>
        <w:ind w:left="1710"/>
        <w:rPr>
          <w:bCs/>
          <w:szCs w:val="24"/>
        </w:rPr>
      </w:pPr>
      <w:r w:rsidRPr="00612AE5">
        <w:rPr>
          <w:bCs/>
          <w:szCs w:val="24"/>
        </w:rPr>
        <w:fldChar w:fldCharType="begin"/>
      </w:r>
      <w:r w:rsidRPr="00612AE5">
        <w:rPr>
          <w:bCs/>
          <w:szCs w:val="24"/>
        </w:rPr>
        <w:instrText xml:space="preserve"> REF _Ref386519106 \r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Pr>
          <w:bCs/>
          <w:szCs w:val="24"/>
        </w:rPr>
        <w:t>4.1</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_Ref386519106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sidRPr="00AB10A1">
        <w:rPr>
          <w:bCs/>
          <w:szCs w:val="24"/>
        </w:rPr>
        <w:t>Pre-Test Preparations and Checks</w:t>
      </w:r>
      <w:r w:rsidRPr="00612AE5">
        <w:rPr>
          <w:bCs/>
          <w:szCs w:val="24"/>
        </w:rPr>
        <w:fldChar w:fldCharType="end"/>
      </w:r>
      <w:r w:rsidRPr="00612AE5">
        <w:rPr>
          <w:bCs/>
          <w:szCs w:val="24"/>
        </w:rPr>
        <w:t xml:space="preserve">.  </w:t>
      </w:r>
      <w:r w:rsidR="003431B0" w:rsidRPr="00612AE5">
        <w:rPr>
          <w:bCs/>
          <w:szCs w:val="24"/>
        </w:rPr>
        <w:t>Ensure that this test is being performed on an operationally-representative clustered environment system.</w:t>
      </w:r>
    </w:p>
    <w:p w:rsidR="00461A30" w:rsidRPr="00612AE5" w:rsidRDefault="00461A30"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_Ref386519262 \r \h  \* MERGEFORMAT </w:instrText>
      </w:r>
      <w:r w:rsidRPr="00612AE5">
        <w:rPr>
          <w:bCs/>
          <w:szCs w:val="24"/>
        </w:rPr>
      </w:r>
      <w:r w:rsidRPr="00612AE5">
        <w:rPr>
          <w:bCs/>
          <w:szCs w:val="24"/>
        </w:rPr>
        <w:fldChar w:fldCharType="separate"/>
      </w:r>
      <w:r w:rsidR="00AB10A1">
        <w:rPr>
          <w:bCs/>
          <w:szCs w:val="24"/>
        </w:rPr>
        <w:t>4.2</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_Ref386519262 \h  \* MERGEFORMAT </w:instrText>
      </w:r>
      <w:r w:rsidRPr="00612AE5">
        <w:rPr>
          <w:bCs/>
          <w:szCs w:val="24"/>
        </w:rPr>
      </w:r>
      <w:r w:rsidRPr="00612AE5">
        <w:rPr>
          <w:bCs/>
          <w:szCs w:val="24"/>
        </w:rPr>
        <w:fldChar w:fldCharType="separate"/>
      </w:r>
      <w:r w:rsidR="00AB10A1" w:rsidRPr="00AB10A1">
        <w:rPr>
          <w:bCs/>
          <w:szCs w:val="24"/>
        </w:rPr>
        <w:t>Baseline Performance</w:t>
      </w:r>
      <w:r w:rsidRPr="00612AE5">
        <w:rPr>
          <w:bCs/>
          <w:szCs w:val="24"/>
        </w:rPr>
        <w:fldChar w:fldCharType="end"/>
      </w:r>
      <w:r w:rsidRPr="00612AE5">
        <w:rPr>
          <w:bCs/>
          <w:szCs w:val="24"/>
        </w:rPr>
        <w:t xml:space="preserve">.  </w:t>
      </w:r>
      <w:r w:rsidR="003431B0" w:rsidRPr="00612AE5">
        <w:rPr>
          <w:bCs/>
          <w:szCs w:val="24"/>
        </w:rPr>
        <w:t>This section demonstrates the successful ingesting and initial processing of GOES-R imagery data.</w:t>
      </w:r>
    </w:p>
    <w:p w:rsidR="00461A30" w:rsidRPr="00612AE5" w:rsidRDefault="00461A30"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_Ref386519318 \r \h  \* MERGEFORMAT </w:instrText>
      </w:r>
      <w:r w:rsidRPr="00612AE5">
        <w:rPr>
          <w:bCs/>
          <w:szCs w:val="24"/>
        </w:rPr>
      </w:r>
      <w:r w:rsidRPr="00612AE5">
        <w:rPr>
          <w:bCs/>
          <w:szCs w:val="24"/>
        </w:rPr>
        <w:fldChar w:fldCharType="separate"/>
      </w:r>
      <w:r w:rsidR="00AB10A1">
        <w:rPr>
          <w:bCs/>
          <w:szCs w:val="24"/>
        </w:rPr>
        <w:t>4.3</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_Ref386519318 \h  \* MERGEFORMAT </w:instrText>
      </w:r>
      <w:r w:rsidRPr="00612AE5">
        <w:rPr>
          <w:bCs/>
          <w:szCs w:val="24"/>
        </w:rPr>
      </w:r>
      <w:r w:rsidRPr="00612AE5">
        <w:rPr>
          <w:bCs/>
          <w:szCs w:val="24"/>
        </w:rPr>
        <w:fldChar w:fldCharType="separate"/>
      </w:r>
      <w:r w:rsidR="00AB10A1" w:rsidRPr="00AB10A1">
        <w:rPr>
          <w:bCs/>
          <w:szCs w:val="24"/>
        </w:rPr>
        <w:t>Channel Differencing</w:t>
      </w:r>
      <w:r w:rsidRPr="00612AE5">
        <w:rPr>
          <w:bCs/>
          <w:szCs w:val="24"/>
        </w:rPr>
        <w:fldChar w:fldCharType="end"/>
      </w:r>
      <w:r w:rsidRPr="00612AE5">
        <w:rPr>
          <w:bCs/>
          <w:szCs w:val="24"/>
        </w:rPr>
        <w:t xml:space="preserve">.  </w:t>
      </w:r>
      <w:r w:rsidR="003431B0" w:rsidRPr="00612AE5">
        <w:rPr>
          <w:bCs/>
          <w:szCs w:val="24"/>
        </w:rPr>
        <w:t>This section demonstrates ABI channel differencing of GOES-R imagery data.</w:t>
      </w:r>
    </w:p>
    <w:p w:rsidR="00461A30" w:rsidRPr="00612AE5" w:rsidRDefault="00461A30"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_Ref386519358 \r \h  \* MERGEFORMAT </w:instrText>
      </w:r>
      <w:r w:rsidRPr="00612AE5">
        <w:rPr>
          <w:bCs/>
          <w:szCs w:val="24"/>
        </w:rPr>
      </w:r>
      <w:r w:rsidRPr="00612AE5">
        <w:rPr>
          <w:bCs/>
          <w:szCs w:val="24"/>
        </w:rPr>
        <w:fldChar w:fldCharType="separate"/>
      </w:r>
      <w:r w:rsidR="00AB10A1">
        <w:rPr>
          <w:bCs/>
          <w:szCs w:val="24"/>
        </w:rPr>
        <w:t>4.4</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_Ref386519358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sidRPr="00AB10A1">
        <w:rPr>
          <w:bCs/>
          <w:szCs w:val="24"/>
        </w:rPr>
        <w:t>Display of GOES-R Imagery</w:t>
      </w:r>
      <w:r w:rsidRPr="00612AE5">
        <w:rPr>
          <w:bCs/>
          <w:szCs w:val="24"/>
        </w:rPr>
        <w:fldChar w:fldCharType="end"/>
      </w:r>
      <w:r w:rsidRPr="00612AE5">
        <w:rPr>
          <w:bCs/>
          <w:szCs w:val="24"/>
        </w:rPr>
        <w:t xml:space="preserve">.  </w:t>
      </w:r>
      <w:r w:rsidR="003431B0" w:rsidRPr="00612AE5">
        <w:rPr>
          <w:bCs/>
          <w:szCs w:val="24"/>
        </w:rPr>
        <w:t>This section demonstrates the successful display of GOES-R imagery data.</w:t>
      </w:r>
    </w:p>
    <w:p w:rsidR="00461A30" w:rsidRPr="00612AE5" w:rsidRDefault="00461A30"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_Ref386519421 \r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Pr>
          <w:bCs/>
          <w:szCs w:val="24"/>
        </w:rPr>
        <w:t>4.5</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_Ref386519421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sidRPr="00AB10A1">
        <w:rPr>
          <w:bCs/>
          <w:szCs w:val="24"/>
        </w:rPr>
        <w:t>Subsampling ABI GOES-R imagery Data</w:t>
      </w:r>
      <w:r w:rsidRPr="00612AE5">
        <w:rPr>
          <w:bCs/>
          <w:szCs w:val="24"/>
        </w:rPr>
        <w:fldChar w:fldCharType="end"/>
      </w:r>
      <w:r w:rsidRPr="00612AE5">
        <w:rPr>
          <w:bCs/>
          <w:szCs w:val="24"/>
        </w:rPr>
        <w:t xml:space="preserve">.  </w:t>
      </w:r>
      <w:r w:rsidR="00B81A06" w:rsidRPr="00612AE5">
        <w:rPr>
          <w:bCs/>
          <w:szCs w:val="24"/>
        </w:rPr>
        <w:t>This section demonstrates the ability of subsampling (decimating) ABI GOES-R imagery data.</w:t>
      </w:r>
    </w:p>
    <w:p w:rsidR="00461A30" w:rsidRPr="00612AE5" w:rsidRDefault="00461A30"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_Ref386519457 \r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Pr>
          <w:bCs/>
          <w:szCs w:val="24"/>
        </w:rPr>
        <w:t>4.6</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_Ref386519457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sidRPr="00AB10A1">
        <w:rPr>
          <w:bCs/>
          <w:szCs w:val="24"/>
        </w:rPr>
        <w:t>Expanded Color Assignment Table</w:t>
      </w:r>
      <w:r w:rsidRPr="00612AE5">
        <w:rPr>
          <w:bCs/>
          <w:szCs w:val="24"/>
        </w:rPr>
        <w:fldChar w:fldCharType="end"/>
      </w:r>
      <w:r w:rsidRPr="00612AE5">
        <w:rPr>
          <w:bCs/>
          <w:szCs w:val="24"/>
        </w:rPr>
        <w:t xml:space="preserve">.  </w:t>
      </w:r>
      <w:r w:rsidR="00B81A06" w:rsidRPr="00612AE5">
        <w:rPr>
          <w:bCs/>
          <w:szCs w:val="24"/>
        </w:rPr>
        <w:t>This section demonstrates the expanded color assignment table functionality.</w:t>
      </w:r>
    </w:p>
    <w:p w:rsidR="00461A30" w:rsidRPr="00612AE5" w:rsidRDefault="00461A30" w:rsidP="00612AE5">
      <w:pPr>
        <w:pStyle w:val="Note1Bullet"/>
        <w:numPr>
          <w:ilvl w:val="0"/>
          <w:numId w:val="0"/>
        </w:numPr>
        <w:tabs>
          <w:tab w:val="clear" w:pos="0"/>
        </w:tabs>
        <w:spacing w:before="120" w:after="120"/>
        <w:ind w:left="1728"/>
        <w:rPr>
          <w:bCs/>
          <w:szCs w:val="24"/>
        </w:rPr>
      </w:pPr>
      <w:r w:rsidRPr="00612AE5">
        <w:rPr>
          <w:bCs/>
          <w:szCs w:val="24"/>
        </w:rPr>
        <w:lastRenderedPageBreak/>
        <w:fldChar w:fldCharType="begin"/>
      </w:r>
      <w:r w:rsidRPr="00612AE5">
        <w:rPr>
          <w:bCs/>
          <w:szCs w:val="24"/>
        </w:rPr>
        <w:instrText xml:space="preserve"> REF _Ref386519497 \r \h </w:instrText>
      </w:r>
      <w:r w:rsidR="001E390F" w:rsidRPr="00612AE5">
        <w:rPr>
          <w:bCs/>
          <w:szCs w:val="24"/>
        </w:rPr>
        <w:instrText xml:space="preserve"> \* MERGEFORMAT </w:instrText>
      </w:r>
      <w:r w:rsidRPr="00612AE5">
        <w:rPr>
          <w:bCs/>
          <w:szCs w:val="24"/>
        </w:rPr>
      </w:r>
      <w:r w:rsidRPr="00612AE5">
        <w:rPr>
          <w:bCs/>
          <w:szCs w:val="24"/>
        </w:rPr>
        <w:fldChar w:fldCharType="separate"/>
      </w:r>
      <w:r w:rsidR="00AB10A1">
        <w:rPr>
          <w:bCs/>
          <w:szCs w:val="24"/>
        </w:rPr>
        <w:t>4.7</w:t>
      </w:r>
      <w:r w:rsidRPr="00612AE5">
        <w:rPr>
          <w:bCs/>
          <w:szCs w:val="24"/>
        </w:rPr>
        <w:fldChar w:fldCharType="end"/>
      </w:r>
      <w:r w:rsidR="001A66AA">
        <w:rPr>
          <w:bCs/>
          <w:szCs w:val="24"/>
        </w:rPr>
        <w:t xml:space="preserve">    </w:t>
      </w:r>
      <w:r w:rsidR="001E390F" w:rsidRPr="00612AE5">
        <w:rPr>
          <w:bCs/>
          <w:szCs w:val="24"/>
        </w:rPr>
        <w:fldChar w:fldCharType="begin"/>
      </w:r>
      <w:r w:rsidR="001E390F" w:rsidRPr="00612AE5">
        <w:rPr>
          <w:bCs/>
          <w:szCs w:val="24"/>
        </w:rPr>
        <w:instrText xml:space="preserve"> REF _Ref386519497 \h  \* MERGEFORMAT </w:instrText>
      </w:r>
      <w:r w:rsidR="001E390F" w:rsidRPr="00612AE5">
        <w:rPr>
          <w:bCs/>
          <w:szCs w:val="24"/>
        </w:rPr>
      </w:r>
      <w:r w:rsidR="001E390F" w:rsidRPr="00612AE5">
        <w:rPr>
          <w:bCs/>
          <w:szCs w:val="24"/>
        </w:rPr>
        <w:fldChar w:fldCharType="separate"/>
      </w:r>
      <w:r w:rsidR="00AB10A1" w:rsidRPr="00AB10A1">
        <w:rPr>
          <w:bCs/>
          <w:szCs w:val="24"/>
        </w:rPr>
        <w:t>Concurrent Processing and Display of GOES-R Imagery</w:t>
      </w:r>
      <w:r w:rsidR="001E390F" w:rsidRPr="00612AE5">
        <w:rPr>
          <w:bCs/>
          <w:szCs w:val="24"/>
        </w:rPr>
        <w:fldChar w:fldCharType="end"/>
      </w:r>
      <w:r w:rsidR="00B81A06" w:rsidRPr="00612AE5">
        <w:rPr>
          <w:bCs/>
          <w:szCs w:val="24"/>
        </w:rPr>
        <w:t>.  This section demonstrates concurrent ingesting, decoding, processing and display of GOES-R imagery data.</w:t>
      </w:r>
    </w:p>
    <w:p w:rsidR="001E390F" w:rsidRPr="00612AE5" w:rsidRDefault="001E390F"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_Ref386519708 \r \h  \* MERGEFORMAT </w:instrText>
      </w:r>
      <w:r w:rsidRPr="00612AE5">
        <w:rPr>
          <w:bCs/>
          <w:szCs w:val="24"/>
        </w:rPr>
      </w:r>
      <w:r w:rsidRPr="00612AE5">
        <w:rPr>
          <w:bCs/>
          <w:szCs w:val="24"/>
        </w:rPr>
        <w:fldChar w:fldCharType="separate"/>
      </w:r>
      <w:r w:rsidR="00AB10A1">
        <w:rPr>
          <w:bCs/>
          <w:szCs w:val="24"/>
        </w:rPr>
        <w:t>4.8</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_Ref386519860 \h  \* MERGEFORMAT </w:instrText>
      </w:r>
      <w:r w:rsidRPr="00612AE5">
        <w:rPr>
          <w:bCs/>
          <w:szCs w:val="24"/>
        </w:rPr>
      </w:r>
      <w:r w:rsidRPr="00612AE5">
        <w:rPr>
          <w:bCs/>
          <w:szCs w:val="24"/>
        </w:rPr>
        <w:fldChar w:fldCharType="separate"/>
      </w:r>
      <w:r w:rsidR="00AB10A1" w:rsidRPr="00AB10A1">
        <w:rPr>
          <w:bCs/>
          <w:szCs w:val="24"/>
        </w:rPr>
        <w:t>AWIPS Performance</w:t>
      </w:r>
      <w:r w:rsidRPr="00612AE5">
        <w:rPr>
          <w:bCs/>
          <w:szCs w:val="24"/>
        </w:rPr>
        <w:fldChar w:fldCharType="end"/>
      </w:r>
      <w:r w:rsidRPr="00612AE5">
        <w:rPr>
          <w:bCs/>
          <w:szCs w:val="24"/>
        </w:rPr>
        <w:t>.</w:t>
      </w:r>
      <w:r w:rsidR="00B81A06" w:rsidRPr="00612AE5">
        <w:rPr>
          <w:bCs/>
          <w:szCs w:val="24"/>
        </w:rPr>
        <w:t xml:space="preserve">  This section demonstrates AWIPS Performance in the processing of GOES-R imagery data.</w:t>
      </w:r>
    </w:p>
    <w:p w:rsidR="001E390F" w:rsidRPr="00612AE5" w:rsidRDefault="001E390F"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_Ref386519878 \r \h  \* MERGEFORMAT </w:instrText>
      </w:r>
      <w:r w:rsidRPr="00612AE5">
        <w:rPr>
          <w:bCs/>
          <w:szCs w:val="24"/>
        </w:rPr>
      </w:r>
      <w:r w:rsidRPr="00612AE5">
        <w:rPr>
          <w:bCs/>
          <w:szCs w:val="24"/>
        </w:rPr>
        <w:fldChar w:fldCharType="separate"/>
      </w:r>
      <w:r w:rsidR="00AB10A1">
        <w:rPr>
          <w:bCs/>
          <w:szCs w:val="24"/>
        </w:rPr>
        <w:t>4.9</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_Ref386519878 \h  \* MERGEFORMAT </w:instrText>
      </w:r>
      <w:r w:rsidRPr="00612AE5">
        <w:rPr>
          <w:bCs/>
          <w:szCs w:val="24"/>
        </w:rPr>
      </w:r>
      <w:r w:rsidRPr="00612AE5">
        <w:rPr>
          <w:bCs/>
          <w:szCs w:val="24"/>
        </w:rPr>
        <w:fldChar w:fldCharType="separate"/>
      </w:r>
      <w:r w:rsidR="00AB10A1" w:rsidRPr="00AB10A1">
        <w:rPr>
          <w:bCs/>
          <w:szCs w:val="24"/>
        </w:rPr>
        <w:t>Retention of AWIPS Data</w:t>
      </w:r>
      <w:r w:rsidRPr="00612AE5">
        <w:rPr>
          <w:bCs/>
          <w:szCs w:val="24"/>
        </w:rPr>
        <w:fldChar w:fldCharType="end"/>
      </w:r>
      <w:r w:rsidRPr="00612AE5">
        <w:rPr>
          <w:bCs/>
          <w:szCs w:val="24"/>
        </w:rPr>
        <w:t xml:space="preserve">.  </w:t>
      </w:r>
      <w:r w:rsidR="00B81A06" w:rsidRPr="00612AE5">
        <w:rPr>
          <w:bCs/>
          <w:szCs w:val="24"/>
        </w:rPr>
        <w:t>This section will demonstrate the AWIPS II System’s Retention and Purging of GOES-R imagery data.</w:t>
      </w:r>
    </w:p>
    <w:p w:rsidR="001E390F" w:rsidRPr="00612AE5" w:rsidRDefault="001E390F"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_Ref386519901 \r \h  \* MERGEFORMAT </w:instrText>
      </w:r>
      <w:r w:rsidRPr="00612AE5">
        <w:rPr>
          <w:bCs/>
          <w:szCs w:val="24"/>
        </w:rPr>
      </w:r>
      <w:r w:rsidRPr="00612AE5">
        <w:rPr>
          <w:bCs/>
          <w:szCs w:val="24"/>
        </w:rPr>
        <w:fldChar w:fldCharType="separate"/>
      </w:r>
      <w:r w:rsidR="00AB10A1">
        <w:rPr>
          <w:bCs/>
          <w:szCs w:val="24"/>
        </w:rPr>
        <w:t>4.10</w:t>
      </w:r>
      <w:r w:rsidRPr="00612AE5">
        <w:rPr>
          <w:bCs/>
          <w:szCs w:val="24"/>
        </w:rPr>
        <w:fldChar w:fldCharType="end"/>
      </w:r>
      <w:r w:rsidR="001A66AA">
        <w:rPr>
          <w:bCs/>
          <w:szCs w:val="24"/>
        </w:rPr>
        <w:t xml:space="preserve">  </w:t>
      </w:r>
      <w:r w:rsidRPr="00612AE5">
        <w:rPr>
          <w:bCs/>
          <w:szCs w:val="24"/>
        </w:rPr>
        <w:fldChar w:fldCharType="begin"/>
      </w:r>
      <w:r w:rsidRPr="00612AE5">
        <w:rPr>
          <w:bCs/>
          <w:szCs w:val="24"/>
        </w:rPr>
        <w:instrText xml:space="preserve"> REF _Ref386519901 \h  \* MERGEFORMAT </w:instrText>
      </w:r>
      <w:r w:rsidRPr="00612AE5">
        <w:rPr>
          <w:bCs/>
          <w:szCs w:val="24"/>
        </w:rPr>
      </w:r>
      <w:r w:rsidRPr="00612AE5">
        <w:rPr>
          <w:bCs/>
          <w:szCs w:val="24"/>
        </w:rPr>
        <w:fldChar w:fldCharType="separate"/>
      </w:r>
      <w:r w:rsidR="00AB10A1" w:rsidRPr="00AB10A1">
        <w:rPr>
          <w:bCs/>
          <w:szCs w:val="24"/>
        </w:rPr>
        <w:t>Verification of GOES-R Data Mode Operation</w:t>
      </w:r>
      <w:r w:rsidRPr="00612AE5">
        <w:rPr>
          <w:bCs/>
          <w:szCs w:val="24"/>
        </w:rPr>
        <w:fldChar w:fldCharType="end"/>
      </w:r>
      <w:r w:rsidRPr="00612AE5">
        <w:rPr>
          <w:bCs/>
          <w:szCs w:val="24"/>
        </w:rPr>
        <w:t xml:space="preserve">.  </w:t>
      </w:r>
      <w:r w:rsidR="00B81A06" w:rsidRPr="00612AE5">
        <w:rPr>
          <w:bCs/>
          <w:szCs w:val="24"/>
        </w:rPr>
        <w:t xml:space="preserve">The section calls for testing the AWIPS II system with </w:t>
      </w:r>
      <w:r w:rsidR="00B81A06" w:rsidRPr="00612AE5">
        <w:rPr>
          <w:szCs w:val="24"/>
        </w:rPr>
        <w:t>simulated GOES-R data as defined by the mode scenarios contained in Requirement 2815.</w:t>
      </w:r>
    </w:p>
    <w:p w:rsidR="001E390F" w:rsidRPr="00E07AA2" w:rsidRDefault="00B81A06" w:rsidP="00612AE5">
      <w:pPr>
        <w:pStyle w:val="Note1Bullet"/>
        <w:numPr>
          <w:ilvl w:val="0"/>
          <w:numId w:val="0"/>
        </w:numPr>
        <w:tabs>
          <w:tab w:val="clear" w:pos="0"/>
        </w:tabs>
        <w:spacing w:before="120" w:after="120"/>
        <w:ind w:left="1728"/>
        <w:rPr>
          <w:bCs/>
          <w:szCs w:val="24"/>
        </w:rPr>
      </w:pPr>
      <w:r w:rsidRPr="00612AE5">
        <w:rPr>
          <w:bCs/>
          <w:szCs w:val="24"/>
        </w:rPr>
        <w:fldChar w:fldCharType="begin"/>
      </w:r>
      <w:r w:rsidRPr="00612AE5">
        <w:rPr>
          <w:bCs/>
          <w:szCs w:val="24"/>
        </w:rPr>
        <w:instrText xml:space="preserve"> REF _Ref386521258 \r \h  \* MERGEFORMAT </w:instrText>
      </w:r>
      <w:r w:rsidRPr="00612AE5">
        <w:rPr>
          <w:bCs/>
          <w:szCs w:val="24"/>
        </w:rPr>
      </w:r>
      <w:r w:rsidRPr="00612AE5">
        <w:rPr>
          <w:bCs/>
          <w:szCs w:val="24"/>
        </w:rPr>
        <w:fldChar w:fldCharType="separate"/>
      </w:r>
      <w:r w:rsidR="00AB10A1">
        <w:rPr>
          <w:bCs/>
          <w:szCs w:val="24"/>
        </w:rPr>
        <w:t>4.11</w:t>
      </w:r>
      <w:r w:rsidRPr="00612AE5">
        <w:rPr>
          <w:bCs/>
          <w:szCs w:val="24"/>
        </w:rPr>
        <w:fldChar w:fldCharType="end"/>
      </w:r>
      <w:r w:rsidRPr="00612AE5">
        <w:rPr>
          <w:bCs/>
          <w:szCs w:val="24"/>
        </w:rPr>
        <w:t xml:space="preserve">  </w:t>
      </w:r>
      <w:r w:rsidRPr="00AA7D5B">
        <w:rPr>
          <w:bCs/>
          <w:szCs w:val="24"/>
        </w:rPr>
        <w:fldChar w:fldCharType="begin"/>
      </w:r>
      <w:r w:rsidRPr="00612AE5">
        <w:rPr>
          <w:bCs/>
          <w:szCs w:val="24"/>
        </w:rPr>
        <w:instrText xml:space="preserve"> REF _Ref386521320 \h  \* MERGEFORMAT </w:instrText>
      </w:r>
      <w:r w:rsidRPr="00AA7D5B">
        <w:rPr>
          <w:bCs/>
          <w:szCs w:val="24"/>
        </w:rPr>
      </w:r>
      <w:r w:rsidRPr="00AA7D5B">
        <w:rPr>
          <w:bCs/>
          <w:szCs w:val="24"/>
        </w:rPr>
        <w:fldChar w:fldCharType="separate"/>
      </w:r>
      <w:r w:rsidR="00AB10A1" w:rsidRPr="00AB10A1">
        <w:rPr>
          <w:szCs w:val="24"/>
        </w:rPr>
        <w:t xml:space="preserve">Testing </w:t>
      </w:r>
      <w:r w:rsidR="00AB10A1" w:rsidRPr="00AB10A1">
        <w:rPr>
          <w:bCs/>
          <w:szCs w:val="24"/>
        </w:rPr>
        <w:t>Completion and Clean-up</w:t>
      </w:r>
      <w:r w:rsidRPr="00AA7D5B">
        <w:rPr>
          <w:bCs/>
          <w:szCs w:val="24"/>
        </w:rPr>
        <w:fldChar w:fldCharType="end"/>
      </w:r>
      <w:r w:rsidRPr="004A3DC1">
        <w:rPr>
          <w:bCs/>
          <w:szCs w:val="24"/>
        </w:rPr>
        <w:t>.</w:t>
      </w:r>
    </w:p>
    <w:p w:rsidR="00723231" w:rsidRPr="009211C5" w:rsidRDefault="00723231" w:rsidP="00960C67">
      <w:pPr>
        <w:pStyle w:val="StyleHeading1Heading1-MUOSTimesNewRoman"/>
        <w:numPr>
          <w:ilvl w:val="0"/>
          <w:numId w:val="10"/>
        </w:numPr>
        <w:rPr>
          <w:rFonts w:ascii="Arial" w:hAnsi="Arial"/>
        </w:rPr>
      </w:pPr>
      <w:bookmarkStart w:id="6" w:name="_Toc386522320"/>
      <w:bookmarkStart w:id="7" w:name="_Toc386522592"/>
      <w:bookmarkStart w:id="8" w:name="_Toc252205176"/>
      <w:bookmarkStart w:id="9" w:name="_Toc386699499"/>
      <w:bookmarkEnd w:id="6"/>
      <w:bookmarkEnd w:id="7"/>
      <w:r w:rsidRPr="009211C5">
        <w:rPr>
          <w:rFonts w:ascii="Arial" w:hAnsi="Arial"/>
        </w:rPr>
        <w:lastRenderedPageBreak/>
        <w:t>APPLICABLE DOCUMENTS</w:t>
      </w:r>
      <w:bookmarkEnd w:id="8"/>
      <w:bookmarkEnd w:id="9"/>
    </w:p>
    <w:p w:rsidR="00723231" w:rsidRPr="009211C5" w:rsidRDefault="00723231" w:rsidP="00960C67">
      <w:pPr>
        <w:pStyle w:val="StyleHeading1Heading1-MUOSTimesNewRoman"/>
        <w:pageBreakBefore w:val="0"/>
        <w:numPr>
          <w:ilvl w:val="1"/>
          <w:numId w:val="10"/>
        </w:numPr>
        <w:rPr>
          <w:rFonts w:ascii="Arial" w:hAnsi="Arial"/>
        </w:rPr>
      </w:pPr>
      <w:bookmarkStart w:id="10" w:name="_Toc252205177"/>
      <w:bookmarkStart w:id="11" w:name="_Toc386699500"/>
      <w:r w:rsidRPr="009211C5">
        <w:rPr>
          <w:rFonts w:ascii="Arial" w:hAnsi="Arial"/>
        </w:rPr>
        <w:t>Source Documents</w:t>
      </w:r>
      <w:bookmarkEnd w:id="10"/>
      <w:bookmarkEnd w:id="11"/>
    </w:p>
    <w:p w:rsidR="00723231" w:rsidRPr="009211C5" w:rsidRDefault="00723231" w:rsidP="00090F6B">
      <w:pPr>
        <w:pStyle w:val="Note1Bullet"/>
        <w:tabs>
          <w:tab w:val="clear" w:pos="0"/>
          <w:tab w:val="clear" w:pos="360"/>
        </w:tabs>
        <w:ind w:left="1728" w:hanging="576"/>
      </w:pPr>
      <w:r w:rsidRPr="009211C5">
        <w:t>None</w:t>
      </w:r>
    </w:p>
    <w:p w:rsidR="00723231" w:rsidRPr="009211C5" w:rsidRDefault="00723231" w:rsidP="00960C67">
      <w:pPr>
        <w:pStyle w:val="StyleHeading1Heading1-MUOSTimesNewRoman"/>
        <w:pageBreakBefore w:val="0"/>
        <w:numPr>
          <w:ilvl w:val="1"/>
          <w:numId w:val="10"/>
        </w:numPr>
        <w:rPr>
          <w:rFonts w:ascii="Arial" w:hAnsi="Arial"/>
        </w:rPr>
      </w:pPr>
      <w:bookmarkStart w:id="12" w:name="_Toc252205178"/>
      <w:bookmarkStart w:id="13" w:name="_Toc386699501"/>
      <w:r w:rsidRPr="009211C5">
        <w:rPr>
          <w:rFonts w:ascii="Arial" w:hAnsi="Arial"/>
        </w:rPr>
        <w:t>Reference Documents</w:t>
      </w:r>
      <w:bookmarkEnd w:id="12"/>
      <w:bookmarkEnd w:id="13"/>
    </w:p>
    <w:p w:rsidR="00723231" w:rsidRPr="009211C5" w:rsidRDefault="00723231" w:rsidP="00090F6B">
      <w:pPr>
        <w:pStyle w:val="Note1Bullet"/>
        <w:tabs>
          <w:tab w:val="clear" w:pos="0"/>
          <w:tab w:val="clear" w:pos="360"/>
        </w:tabs>
        <w:ind w:left="1728" w:hanging="576"/>
      </w:pPr>
      <w:r w:rsidRPr="009211C5">
        <w:t>Existing AWIPS I and AWIPS II test procedures</w:t>
      </w:r>
    </w:p>
    <w:p w:rsidR="00EE0123" w:rsidRPr="009211C5" w:rsidRDefault="00EE0123" w:rsidP="00090F6B">
      <w:pPr>
        <w:pStyle w:val="Note1Bullet"/>
        <w:tabs>
          <w:tab w:val="clear" w:pos="0"/>
          <w:tab w:val="clear" w:pos="360"/>
        </w:tabs>
        <w:ind w:left="1728" w:hanging="576"/>
      </w:pPr>
      <w:r w:rsidRPr="009211C5">
        <w:t xml:space="preserve">GOES-R Series Ground Segment (GS) Project Functional Performance Specification (F&amp;PS), Attachment 2 (G416-R-FPS-0089 v3.3), </w:t>
      </w:r>
      <w:proofErr w:type="spellStart"/>
      <w:r w:rsidRPr="009211C5">
        <w:t>dtd</w:t>
      </w:r>
      <w:proofErr w:type="spellEnd"/>
      <w:r w:rsidRPr="009211C5">
        <w:t xml:space="preserve"> 14 Dec 2012</w:t>
      </w:r>
    </w:p>
    <w:p w:rsidR="0096166C" w:rsidRPr="009211C5" w:rsidRDefault="00134859" w:rsidP="00090F6B">
      <w:pPr>
        <w:pStyle w:val="Note1Bullet"/>
        <w:tabs>
          <w:tab w:val="clear" w:pos="0"/>
          <w:tab w:val="clear" w:pos="360"/>
        </w:tabs>
        <w:ind w:left="1728" w:hanging="576"/>
      </w:pPr>
      <w:r w:rsidRPr="009211C5">
        <w:t xml:space="preserve">AWIPS-II GOES-R Test Case, </w:t>
      </w:r>
      <w:proofErr w:type="spellStart"/>
      <w:r w:rsidRPr="009211C5">
        <w:t>dtd</w:t>
      </w:r>
      <w:proofErr w:type="spellEnd"/>
      <w:r w:rsidRPr="009211C5">
        <w:t xml:space="preserve"> 11 Dec 2013</w:t>
      </w:r>
    </w:p>
    <w:p w:rsidR="00335527" w:rsidRPr="009211C5" w:rsidRDefault="00335527" w:rsidP="00335527">
      <w:pPr>
        <w:pStyle w:val="Note1Bullet"/>
        <w:tabs>
          <w:tab w:val="clear" w:pos="0"/>
          <w:tab w:val="clear" w:pos="360"/>
        </w:tabs>
        <w:ind w:left="1728" w:hanging="576"/>
      </w:pPr>
      <w:commentRangeStart w:id="14"/>
      <w:r w:rsidRPr="009211C5">
        <w:t>GOES-R Ground Segment to Advanced Weather Interactive Processing System (AWIPS) Interface Control Document, Rev B.3, 25 March 2013.</w:t>
      </w:r>
      <w:commentRangeEnd w:id="14"/>
      <w:r w:rsidRPr="00612AE5">
        <w:rPr>
          <w:rStyle w:val="CommentReference"/>
          <w:rFonts w:eastAsia="Times New Roman"/>
        </w:rPr>
        <w:commentReference w:id="14"/>
      </w:r>
    </w:p>
    <w:p w:rsidR="00723231" w:rsidRPr="009211C5" w:rsidRDefault="00723231" w:rsidP="00723231">
      <w:pPr>
        <w:pStyle w:val="BodyTextIndent"/>
        <w:rPr>
          <w:rFonts w:ascii="Arial" w:hAnsi="Arial" w:cs="Arial"/>
        </w:rPr>
      </w:pPr>
    </w:p>
    <w:p w:rsidR="00723231" w:rsidRPr="009211C5" w:rsidRDefault="00723231" w:rsidP="00960C67">
      <w:pPr>
        <w:pStyle w:val="StyleHeading1Heading1-MUOSTimesNewRoman"/>
        <w:numPr>
          <w:ilvl w:val="0"/>
          <w:numId w:val="10"/>
        </w:numPr>
        <w:rPr>
          <w:rFonts w:ascii="Arial" w:hAnsi="Arial"/>
        </w:rPr>
      </w:pPr>
      <w:bookmarkStart w:id="15" w:name="_Toc252205179"/>
      <w:bookmarkStart w:id="16" w:name="_Toc386699502"/>
      <w:commentRangeStart w:id="17"/>
      <w:r w:rsidRPr="009211C5">
        <w:rPr>
          <w:rFonts w:ascii="Arial" w:hAnsi="Arial"/>
        </w:rPr>
        <w:lastRenderedPageBreak/>
        <w:t>Test Case description</w:t>
      </w:r>
      <w:bookmarkEnd w:id="15"/>
      <w:commentRangeEnd w:id="17"/>
      <w:r w:rsidR="00F839AC" w:rsidRPr="00612AE5">
        <w:rPr>
          <w:rStyle w:val="CommentReference"/>
          <w:rFonts w:ascii="Arial" w:hAnsi="Arial"/>
          <w:b w:val="0"/>
          <w:bCs w:val="0"/>
          <w:caps w:val="0"/>
          <w:kern w:val="0"/>
        </w:rPr>
        <w:commentReference w:id="17"/>
      </w:r>
      <w:bookmarkEnd w:id="16"/>
    </w:p>
    <w:p w:rsidR="00C14470" w:rsidRPr="009211C5" w:rsidRDefault="00C14470" w:rsidP="00C14470">
      <w:pPr>
        <w:pStyle w:val="Note1Bullet"/>
        <w:numPr>
          <w:ilvl w:val="0"/>
          <w:numId w:val="0"/>
        </w:numPr>
        <w:ind w:right="0"/>
      </w:pPr>
    </w:p>
    <w:tbl>
      <w:tblPr>
        <w:tblStyle w:val="TableGrid"/>
        <w:tblW w:w="0" w:type="auto"/>
        <w:jc w:val="center"/>
        <w:tblLayout w:type="fixed"/>
        <w:tblLook w:val="04A0" w:firstRow="1" w:lastRow="0" w:firstColumn="1" w:lastColumn="0" w:noHBand="0" w:noVBand="1"/>
      </w:tblPr>
      <w:tblGrid>
        <w:gridCol w:w="2880"/>
        <w:gridCol w:w="2160"/>
        <w:gridCol w:w="2448"/>
        <w:gridCol w:w="2160"/>
      </w:tblGrid>
      <w:tr w:rsidR="00C14470" w:rsidRPr="009211C5" w:rsidTr="004D656B">
        <w:trPr>
          <w:trHeight w:val="432"/>
          <w:jc w:val="center"/>
        </w:trPr>
        <w:tc>
          <w:tcPr>
            <w:tcW w:w="2880" w:type="dxa"/>
            <w:tcBorders>
              <w:right w:val="nil"/>
            </w:tcBorders>
            <w:vAlign w:val="center"/>
          </w:tcPr>
          <w:p w:rsidR="00C14470" w:rsidRPr="009211C5" w:rsidRDefault="00C14470" w:rsidP="000C14D8">
            <w:pPr>
              <w:pStyle w:val="Note1Bullet"/>
              <w:numPr>
                <w:ilvl w:val="0"/>
                <w:numId w:val="0"/>
              </w:numPr>
              <w:ind w:right="0"/>
              <w:rPr>
                <w:b/>
              </w:rPr>
            </w:pPr>
            <w:r w:rsidRPr="009211C5">
              <w:rPr>
                <w:b/>
              </w:rPr>
              <w:t>GOES-R Test Case</w:t>
            </w:r>
            <w:r w:rsidR="00FF3265" w:rsidRPr="009211C5">
              <w:rPr>
                <w:b/>
              </w:rPr>
              <w:t xml:space="preserve"> 2</w:t>
            </w:r>
          </w:p>
        </w:tc>
        <w:tc>
          <w:tcPr>
            <w:tcW w:w="2160" w:type="dxa"/>
            <w:tcBorders>
              <w:left w:val="nil"/>
              <w:right w:val="nil"/>
            </w:tcBorders>
            <w:vAlign w:val="center"/>
          </w:tcPr>
          <w:p w:rsidR="00C14470" w:rsidRPr="009211C5" w:rsidRDefault="00C14470" w:rsidP="000C14D8">
            <w:pPr>
              <w:pStyle w:val="Note1Bullet"/>
              <w:numPr>
                <w:ilvl w:val="0"/>
                <w:numId w:val="0"/>
              </w:numPr>
              <w:ind w:right="0"/>
            </w:pPr>
          </w:p>
        </w:tc>
        <w:tc>
          <w:tcPr>
            <w:tcW w:w="2448" w:type="dxa"/>
            <w:tcBorders>
              <w:left w:val="nil"/>
              <w:right w:val="nil"/>
            </w:tcBorders>
            <w:vAlign w:val="center"/>
          </w:tcPr>
          <w:p w:rsidR="00C14470" w:rsidRPr="009211C5" w:rsidRDefault="00C14470" w:rsidP="000C14D8">
            <w:pPr>
              <w:pStyle w:val="Note1Bullet"/>
              <w:numPr>
                <w:ilvl w:val="0"/>
                <w:numId w:val="0"/>
              </w:numPr>
              <w:ind w:right="0"/>
            </w:pPr>
          </w:p>
        </w:tc>
        <w:tc>
          <w:tcPr>
            <w:tcW w:w="2160" w:type="dxa"/>
            <w:tcBorders>
              <w:left w:val="nil"/>
            </w:tcBorders>
            <w:vAlign w:val="center"/>
          </w:tcPr>
          <w:p w:rsidR="00C14470" w:rsidRPr="009211C5" w:rsidRDefault="00C14470" w:rsidP="000C14D8">
            <w:pPr>
              <w:pStyle w:val="Note1Bullet"/>
              <w:numPr>
                <w:ilvl w:val="0"/>
                <w:numId w:val="0"/>
              </w:numPr>
              <w:ind w:right="0"/>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Test Case Engineer</w:t>
            </w:r>
          </w:p>
        </w:tc>
        <w:tc>
          <w:tcPr>
            <w:tcW w:w="2160" w:type="dxa"/>
            <w:vAlign w:val="center"/>
          </w:tcPr>
          <w:p w:rsidR="00C14470" w:rsidRPr="009211C5" w:rsidRDefault="00C14470" w:rsidP="004D656B">
            <w:pPr>
              <w:pStyle w:val="Note1Bullet"/>
              <w:numPr>
                <w:ilvl w:val="0"/>
                <w:numId w:val="0"/>
              </w:numPr>
              <w:spacing w:before="20" w:after="20"/>
              <w:ind w:right="0"/>
              <w:rPr>
                <w:sz w:val="20"/>
              </w:rPr>
            </w:pPr>
            <w:r w:rsidRPr="009211C5">
              <w:rPr>
                <w:sz w:val="20"/>
              </w:rPr>
              <w:t>J. Diaz</w:t>
            </w: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Test Platform Used</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Date Test Case Created</w:t>
            </w:r>
          </w:p>
        </w:tc>
        <w:tc>
          <w:tcPr>
            <w:tcW w:w="2160" w:type="dxa"/>
            <w:vAlign w:val="center"/>
          </w:tcPr>
          <w:p w:rsidR="00C14470" w:rsidRPr="009211C5" w:rsidRDefault="003E2203" w:rsidP="004D656B">
            <w:pPr>
              <w:pStyle w:val="Note1Bullet"/>
              <w:numPr>
                <w:ilvl w:val="0"/>
                <w:numId w:val="0"/>
              </w:numPr>
              <w:spacing w:before="20" w:after="20"/>
              <w:ind w:right="0"/>
              <w:rPr>
                <w:sz w:val="20"/>
              </w:rPr>
            </w:pPr>
            <w:r w:rsidRPr="009211C5">
              <w:rPr>
                <w:sz w:val="20"/>
              </w:rPr>
              <w:t>7 Apr 2014</w:t>
            </w: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Release Version</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CI</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Logged in User’s Role</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Site Specific</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Start Date / Time</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TC Updated for Version</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Completion Date/Time</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Last Modified By</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Total Test Time</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r w:rsidR="00C14470" w:rsidRPr="009211C5" w:rsidTr="004D656B">
        <w:trPr>
          <w:jc w:val="center"/>
        </w:trPr>
        <w:tc>
          <w:tcPr>
            <w:tcW w:w="2880"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Executable Steps</w:t>
            </w:r>
          </w:p>
        </w:tc>
        <w:tc>
          <w:tcPr>
            <w:tcW w:w="2160" w:type="dxa"/>
            <w:vAlign w:val="center"/>
          </w:tcPr>
          <w:p w:rsidR="00C14470" w:rsidRPr="009211C5" w:rsidRDefault="00C56FB8" w:rsidP="004D656B">
            <w:pPr>
              <w:pStyle w:val="Note1Bullet"/>
              <w:numPr>
                <w:ilvl w:val="0"/>
                <w:numId w:val="0"/>
              </w:numPr>
              <w:spacing w:before="20" w:after="20"/>
              <w:ind w:right="0"/>
              <w:rPr>
                <w:sz w:val="20"/>
              </w:rPr>
            </w:pPr>
            <w:r>
              <w:rPr>
                <w:sz w:val="20"/>
              </w:rPr>
              <w:fldChar w:fldCharType="begin"/>
            </w:r>
            <w:r>
              <w:rPr>
                <w:sz w:val="20"/>
              </w:rPr>
              <w:instrText xml:space="preserve"> REF _Ref374533943 \r \h </w:instrText>
            </w:r>
            <w:r>
              <w:rPr>
                <w:sz w:val="20"/>
              </w:rPr>
            </w:r>
            <w:r>
              <w:rPr>
                <w:sz w:val="20"/>
              </w:rPr>
              <w:fldChar w:fldCharType="separate"/>
            </w:r>
            <w:r>
              <w:rPr>
                <w:sz w:val="20"/>
              </w:rPr>
              <w:t>274</w:t>
            </w:r>
            <w:r>
              <w:rPr>
                <w:sz w:val="20"/>
              </w:rPr>
              <w:fldChar w:fldCharType="end"/>
            </w:r>
          </w:p>
        </w:tc>
        <w:tc>
          <w:tcPr>
            <w:tcW w:w="2448" w:type="dxa"/>
            <w:vAlign w:val="center"/>
          </w:tcPr>
          <w:p w:rsidR="00C14470" w:rsidRPr="009211C5" w:rsidRDefault="00C14470" w:rsidP="004D656B">
            <w:pPr>
              <w:pStyle w:val="TableText"/>
              <w:snapToGrid w:val="0"/>
              <w:rPr>
                <w:rFonts w:ascii="Arial" w:hAnsi="Arial" w:cs="Arial"/>
                <w:b/>
                <w:sz w:val="20"/>
                <w:szCs w:val="20"/>
              </w:rPr>
            </w:pPr>
            <w:r w:rsidRPr="009211C5">
              <w:rPr>
                <w:rFonts w:ascii="Arial" w:hAnsi="Arial" w:cs="Arial"/>
                <w:b/>
                <w:sz w:val="20"/>
                <w:szCs w:val="20"/>
              </w:rPr>
              <w:t>Pass/Fail/Pending</w:t>
            </w:r>
          </w:p>
        </w:tc>
        <w:tc>
          <w:tcPr>
            <w:tcW w:w="2160" w:type="dxa"/>
            <w:vAlign w:val="center"/>
          </w:tcPr>
          <w:p w:rsidR="00C14470" w:rsidRPr="009211C5" w:rsidRDefault="00C14470" w:rsidP="004D656B">
            <w:pPr>
              <w:pStyle w:val="Note1Bullet"/>
              <w:numPr>
                <w:ilvl w:val="0"/>
                <w:numId w:val="0"/>
              </w:numPr>
              <w:spacing w:before="20" w:after="20"/>
              <w:ind w:right="0"/>
              <w:rPr>
                <w:sz w:val="20"/>
              </w:rPr>
            </w:pPr>
          </w:p>
        </w:tc>
      </w:tr>
    </w:tbl>
    <w:p w:rsidR="00723231" w:rsidRPr="009211C5" w:rsidRDefault="00723231" w:rsidP="00723231">
      <w:pPr>
        <w:pStyle w:val="BodyTextIndent"/>
        <w:rPr>
          <w:rFonts w:ascii="Arial" w:hAnsi="Arial" w:cs="Arial"/>
        </w:rPr>
      </w:pPr>
    </w:p>
    <w:p w:rsidR="00723231" w:rsidRPr="009211C5" w:rsidRDefault="00723231" w:rsidP="00960C67">
      <w:pPr>
        <w:pStyle w:val="StyleHeading1Heading1-MUOSTimesNewRoman"/>
        <w:pageBreakBefore w:val="0"/>
        <w:numPr>
          <w:ilvl w:val="1"/>
          <w:numId w:val="10"/>
        </w:numPr>
        <w:rPr>
          <w:rFonts w:ascii="Arial" w:hAnsi="Arial"/>
        </w:rPr>
      </w:pPr>
      <w:bookmarkStart w:id="18" w:name="_Toc252205180"/>
      <w:bookmarkStart w:id="19" w:name="_Toc386699503"/>
      <w:r w:rsidRPr="009211C5">
        <w:rPr>
          <w:rFonts w:ascii="Arial" w:hAnsi="Arial"/>
        </w:rPr>
        <w:t xml:space="preserve">Assumptions, Constraints, </w:t>
      </w:r>
      <w:r w:rsidR="003701F2" w:rsidRPr="009211C5">
        <w:rPr>
          <w:rFonts w:ascii="Arial" w:hAnsi="Arial"/>
        </w:rPr>
        <w:t xml:space="preserve">Limitations </w:t>
      </w:r>
      <w:r w:rsidRPr="009211C5">
        <w:rPr>
          <w:rFonts w:ascii="Arial" w:hAnsi="Arial"/>
        </w:rPr>
        <w:t>and Preconditions</w:t>
      </w:r>
      <w:bookmarkEnd w:id="18"/>
      <w:bookmarkEnd w:id="19"/>
    </w:p>
    <w:p w:rsidR="00EC6221" w:rsidRPr="009211C5" w:rsidRDefault="00EC6221" w:rsidP="00EC6221">
      <w:pPr>
        <w:pStyle w:val="Note1Bullet"/>
        <w:tabs>
          <w:tab w:val="clear" w:pos="0"/>
          <w:tab w:val="clear" w:pos="360"/>
        </w:tabs>
        <w:ind w:left="1728" w:hanging="576"/>
      </w:pPr>
      <w:r w:rsidRPr="009211C5">
        <w:t>Constraint:</w:t>
      </w:r>
      <w:r w:rsidRPr="009211C5">
        <w:tab/>
        <w:t>An AWIPS-II operationally-representative clustered environment shall be available for conducting this test.</w:t>
      </w:r>
    </w:p>
    <w:p w:rsidR="00723231" w:rsidRPr="009211C5" w:rsidRDefault="00AF21FE" w:rsidP="00090F6B">
      <w:pPr>
        <w:pStyle w:val="Note1Bullet"/>
        <w:tabs>
          <w:tab w:val="clear" w:pos="0"/>
          <w:tab w:val="clear" w:pos="360"/>
        </w:tabs>
        <w:ind w:left="1728" w:hanging="576"/>
      </w:pPr>
      <w:r w:rsidRPr="009211C5">
        <w:t>Constraint:</w:t>
      </w:r>
      <w:r w:rsidRPr="009211C5">
        <w:tab/>
      </w:r>
      <w:r w:rsidR="006846CE" w:rsidRPr="009211C5">
        <w:t xml:space="preserve">AWIPS-II Build </w:t>
      </w:r>
      <w:r w:rsidR="00CD4328" w:rsidRPr="009211C5">
        <w:t>14.</w:t>
      </w:r>
      <w:r w:rsidR="00EE36F6" w:rsidRPr="009211C5">
        <w:t>3</w:t>
      </w:r>
      <w:r w:rsidR="006846CE" w:rsidRPr="009211C5">
        <w:t>.1</w:t>
      </w:r>
      <w:r w:rsidR="000D004F" w:rsidRPr="009211C5">
        <w:t xml:space="preserve"> or greater is installed.</w:t>
      </w:r>
    </w:p>
    <w:p w:rsidR="00657275" w:rsidRPr="009211C5" w:rsidRDefault="00657275" w:rsidP="00F839AC">
      <w:pPr>
        <w:pStyle w:val="Note1Bullet"/>
        <w:tabs>
          <w:tab w:val="clear" w:pos="0"/>
          <w:tab w:val="clear" w:pos="360"/>
        </w:tabs>
        <w:ind w:left="1728" w:hanging="576"/>
      </w:pPr>
      <w:r w:rsidRPr="009211C5">
        <w:t>Constraint:</w:t>
      </w:r>
      <w:r w:rsidRPr="009211C5">
        <w:tab/>
        <w:t xml:space="preserve">Since AWIPS-II Build 14.3.1 is not </w:t>
      </w:r>
      <w:proofErr w:type="spellStart"/>
      <w:r w:rsidRPr="009211C5">
        <w:t>baselined</w:t>
      </w:r>
      <w:proofErr w:type="spellEnd"/>
      <w:r w:rsidRPr="009211C5">
        <w:t xml:space="preserve"> with GOES-R, the </w:t>
      </w:r>
      <w:r w:rsidR="00335527" w:rsidRPr="009211C5">
        <w:t>"</w:t>
      </w:r>
      <w:proofErr w:type="spellStart"/>
      <w:r w:rsidR="00335527" w:rsidRPr="009211C5">
        <w:rPr>
          <w:b/>
          <w:i/>
          <w:color w:val="3333FF"/>
        </w:rPr>
        <w:t>com.raytheon.uf.edex.plugin.goesr</w:t>
      </w:r>
      <w:proofErr w:type="spellEnd"/>
      <w:r w:rsidR="00335527" w:rsidRPr="009211C5">
        <w:t>"</w:t>
      </w:r>
      <w:r w:rsidR="00F325A1" w:rsidRPr="009211C5">
        <w:t xml:space="preserve"> </w:t>
      </w:r>
      <w:r w:rsidRPr="009211C5">
        <w:t xml:space="preserve">plugin must be </w:t>
      </w:r>
      <w:proofErr w:type="gramStart"/>
      <w:r w:rsidR="00B55312" w:rsidRPr="009211C5">
        <w:t>deployed/</w:t>
      </w:r>
      <w:r w:rsidRPr="009211C5">
        <w:t>installed</w:t>
      </w:r>
      <w:proofErr w:type="gramEnd"/>
      <w:r w:rsidRPr="009211C5">
        <w:t xml:space="preserve"> </w:t>
      </w:r>
      <w:r w:rsidR="00B55312" w:rsidRPr="009211C5">
        <w:t xml:space="preserve">on the test system </w:t>
      </w:r>
      <w:r w:rsidRPr="009211C5">
        <w:t>prior to the start of testing.</w:t>
      </w:r>
    </w:p>
    <w:p w:rsidR="00146AC1" w:rsidRPr="009211C5" w:rsidRDefault="00146AC1" w:rsidP="00090F6B">
      <w:pPr>
        <w:pStyle w:val="Note1Bullet"/>
        <w:tabs>
          <w:tab w:val="clear" w:pos="0"/>
          <w:tab w:val="clear" w:pos="360"/>
        </w:tabs>
        <w:ind w:left="1728" w:hanging="576"/>
      </w:pPr>
      <w:r w:rsidRPr="009211C5">
        <w:t>Constraint:</w:t>
      </w:r>
      <w:r w:rsidRPr="009211C5">
        <w:tab/>
      </w:r>
      <w:proofErr w:type="spellStart"/>
      <w:r w:rsidRPr="009211C5">
        <w:rPr>
          <w:szCs w:val="24"/>
        </w:rPr>
        <w:t>RaFTR</w:t>
      </w:r>
      <w:proofErr w:type="spellEnd"/>
      <w:r w:rsidRPr="009211C5">
        <w:rPr>
          <w:szCs w:val="24"/>
        </w:rPr>
        <w:t xml:space="preserve"> data flow will be used </w:t>
      </w:r>
      <w:r w:rsidR="006E7B18" w:rsidRPr="009211C5">
        <w:rPr>
          <w:szCs w:val="24"/>
        </w:rPr>
        <w:t xml:space="preserve">to provide </w:t>
      </w:r>
      <w:r w:rsidR="006E7B18" w:rsidRPr="009211C5">
        <w:t xml:space="preserve">simulated GOES-R and GOES-S ABI </w:t>
      </w:r>
      <w:proofErr w:type="spellStart"/>
      <w:r w:rsidR="006E7B18" w:rsidRPr="009211C5">
        <w:t>Sectorized</w:t>
      </w:r>
      <w:proofErr w:type="spellEnd"/>
      <w:r w:rsidR="006E7B18" w:rsidRPr="009211C5">
        <w:t xml:space="preserve"> Cloud and Moisture Imagery</w:t>
      </w:r>
      <w:r w:rsidR="006E7B18" w:rsidRPr="009211C5">
        <w:rPr>
          <w:szCs w:val="24"/>
        </w:rPr>
        <w:t xml:space="preserve"> </w:t>
      </w:r>
      <w:r w:rsidRPr="009211C5">
        <w:rPr>
          <w:szCs w:val="24"/>
        </w:rPr>
        <w:t xml:space="preserve">until the GOES-R data flow </w:t>
      </w:r>
      <w:proofErr w:type="gramStart"/>
      <w:r w:rsidRPr="009211C5">
        <w:rPr>
          <w:szCs w:val="24"/>
        </w:rPr>
        <w:t>is</w:t>
      </w:r>
      <w:proofErr w:type="gramEnd"/>
      <w:r w:rsidRPr="009211C5">
        <w:rPr>
          <w:szCs w:val="24"/>
        </w:rPr>
        <w:t xml:space="preserve"> operational</w:t>
      </w:r>
      <w:r w:rsidR="00EC6221" w:rsidRPr="009211C5">
        <w:rPr>
          <w:szCs w:val="24"/>
        </w:rPr>
        <w:t>.</w:t>
      </w:r>
    </w:p>
    <w:p w:rsidR="00252A81" w:rsidRPr="009211C5" w:rsidRDefault="00252A81" w:rsidP="00090F6B">
      <w:pPr>
        <w:pStyle w:val="Note1Bullet"/>
        <w:tabs>
          <w:tab w:val="clear" w:pos="0"/>
          <w:tab w:val="clear" w:pos="360"/>
        </w:tabs>
        <w:ind w:left="1728" w:hanging="576"/>
      </w:pPr>
      <w:r w:rsidRPr="009211C5">
        <w:t>Constraint:</w:t>
      </w:r>
      <w:r w:rsidRPr="009211C5">
        <w:tab/>
        <w:t xml:space="preserve">The </w:t>
      </w:r>
      <w:proofErr w:type="spellStart"/>
      <w:r w:rsidRPr="009211C5">
        <w:t>RaFTR</w:t>
      </w:r>
      <w:proofErr w:type="spellEnd"/>
      <w:r w:rsidRPr="009211C5">
        <w:t xml:space="preserve"> will be capable of providing data consistent with </w:t>
      </w:r>
      <w:r w:rsidR="00F325A1" w:rsidRPr="009211C5">
        <w:t>GOES-R East</w:t>
      </w:r>
      <w:r w:rsidRPr="009211C5">
        <w:t xml:space="preserve"> and </w:t>
      </w:r>
      <w:r w:rsidR="00F325A1" w:rsidRPr="009211C5">
        <w:t>GOES-R West</w:t>
      </w:r>
      <w:r w:rsidRPr="009211C5">
        <w:t xml:space="preserve"> satellite operation will be available for the following GOES-R channels.</w:t>
      </w:r>
    </w:p>
    <w:p w:rsidR="00335527" w:rsidRPr="009211C5" w:rsidRDefault="00335527" w:rsidP="00335527">
      <w:pPr>
        <w:pStyle w:val="Note1Bullet"/>
        <w:tabs>
          <w:tab w:val="clear" w:pos="0"/>
          <w:tab w:val="clear" w:pos="360"/>
        </w:tabs>
        <w:ind w:left="1728" w:hanging="576"/>
      </w:pPr>
      <w:r w:rsidRPr="009211C5">
        <w:t>Precondition:</w:t>
      </w:r>
      <w:r w:rsidRPr="009211C5">
        <w:tab/>
        <w:t xml:space="preserve">The </w:t>
      </w:r>
      <w:proofErr w:type="spellStart"/>
      <w:r w:rsidRPr="009211C5">
        <w:rPr>
          <w:b/>
          <w:i/>
          <w:color w:val="3333FF"/>
        </w:rPr>
        <w:t>byzanz</w:t>
      </w:r>
      <w:proofErr w:type="spellEnd"/>
      <w:r w:rsidRPr="009211C5">
        <w:rPr>
          <w:color w:val="3333FF"/>
        </w:rPr>
        <w:t xml:space="preserve"> </w:t>
      </w:r>
      <w:r w:rsidRPr="009211C5">
        <w:t xml:space="preserve">recording application is installed and available on the </w:t>
      </w:r>
      <w:proofErr w:type="spellStart"/>
      <w:r w:rsidRPr="009211C5">
        <w:t>testbed</w:t>
      </w:r>
      <w:proofErr w:type="spellEnd"/>
      <w:r w:rsidR="00F839AC" w:rsidRPr="009211C5">
        <w:t xml:space="preserve"> for use</w:t>
      </w:r>
      <w:r w:rsidRPr="009211C5">
        <w:t xml:space="preserve"> to record the screens as the test is being executed.</w:t>
      </w:r>
      <w:r w:rsidR="002964C2">
        <w:t xml:space="preserve">  The </w:t>
      </w:r>
      <w:proofErr w:type="spellStart"/>
      <w:r w:rsidR="00FB2CAE" w:rsidRPr="004C587A">
        <w:rPr>
          <w:i/>
          <w:color w:val="3333FF"/>
        </w:rPr>
        <w:t>byzanz</w:t>
      </w:r>
      <w:proofErr w:type="spellEnd"/>
      <w:r w:rsidR="00FB2CAE" w:rsidRPr="004C587A">
        <w:rPr>
          <w:i/>
          <w:color w:val="3333FF"/>
        </w:rPr>
        <w:t>-record</w:t>
      </w:r>
      <w:r w:rsidR="00FB2CAE" w:rsidRPr="004C587A">
        <w:rPr>
          <w:color w:val="3333FF"/>
        </w:rPr>
        <w:t xml:space="preserve"> </w:t>
      </w:r>
      <w:r w:rsidR="00FB2CAE">
        <w:t xml:space="preserve">and </w:t>
      </w:r>
      <w:proofErr w:type="spellStart"/>
      <w:r w:rsidR="00FB2CAE" w:rsidRPr="004C587A">
        <w:rPr>
          <w:i/>
          <w:color w:val="3333FF"/>
        </w:rPr>
        <w:t>byzanz</w:t>
      </w:r>
      <w:proofErr w:type="spellEnd"/>
      <w:r w:rsidR="00FB2CAE" w:rsidRPr="004C587A">
        <w:rPr>
          <w:i/>
          <w:color w:val="3333FF"/>
        </w:rPr>
        <w:t>-playback</w:t>
      </w:r>
      <w:r w:rsidR="00FB2CAE" w:rsidRPr="004C587A">
        <w:rPr>
          <w:color w:val="3333FF"/>
        </w:rPr>
        <w:t xml:space="preserve"> </w:t>
      </w:r>
      <w:r w:rsidR="002964C2">
        <w:t>file</w:t>
      </w:r>
      <w:r w:rsidR="00FB2CAE">
        <w:t>s</w:t>
      </w:r>
      <w:r w:rsidR="002964C2">
        <w:t xml:space="preserve"> </w:t>
      </w:r>
      <w:r w:rsidR="00FB2CAE">
        <w:t>are</w:t>
      </w:r>
      <w:r w:rsidR="002964C2">
        <w:t xml:space="preserve"> located at: </w:t>
      </w:r>
      <w:proofErr w:type="spellStart"/>
      <w:r w:rsidR="002964C2" w:rsidRPr="004C587A">
        <w:rPr>
          <w:i/>
          <w:color w:val="3333FF"/>
        </w:rPr>
        <w:t>usr</w:t>
      </w:r>
      <w:proofErr w:type="spellEnd"/>
      <w:r w:rsidR="002964C2" w:rsidRPr="004C587A">
        <w:rPr>
          <w:i/>
          <w:color w:val="3333FF"/>
        </w:rPr>
        <w:t>/bin/</w:t>
      </w:r>
      <w:r w:rsidR="00F61DF7" w:rsidRPr="009211C5">
        <w:t>.</w:t>
      </w:r>
      <w:r w:rsidR="00F61DF7">
        <w:t xml:space="preserve">  The</w:t>
      </w:r>
      <w:r w:rsidR="00F61DF7" w:rsidRPr="00F61DF7">
        <w:rPr>
          <w:i/>
          <w:color w:val="3333FF"/>
        </w:rPr>
        <w:t xml:space="preserve"> </w:t>
      </w:r>
      <w:proofErr w:type="spellStart"/>
      <w:r w:rsidR="00F61DF7" w:rsidRPr="00E77A6F">
        <w:rPr>
          <w:i/>
          <w:color w:val="3333FF"/>
        </w:rPr>
        <w:t>byzanz</w:t>
      </w:r>
      <w:proofErr w:type="spellEnd"/>
      <w:r w:rsidR="00F61DF7" w:rsidRPr="00E77A6F">
        <w:rPr>
          <w:i/>
          <w:color w:val="3333FF"/>
        </w:rPr>
        <w:t>-playback</w:t>
      </w:r>
      <w:r w:rsidR="00F61DF7" w:rsidRPr="00E77A6F">
        <w:rPr>
          <w:color w:val="3333FF"/>
        </w:rPr>
        <w:t xml:space="preserve"> </w:t>
      </w:r>
      <w:r w:rsidR="009A338E">
        <w:t>application is used to format the video into another data format.</w:t>
      </w:r>
    </w:p>
    <w:p w:rsidR="00723231" w:rsidRPr="009211C5" w:rsidRDefault="00AF21FE" w:rsidP="00090F6B">
      <w:pPr>
        <w:pStyle w:val="Note1Bullet"/>
        <w:tabs>
          <w:tab w:val="clear" w:pos="0"/>
          <w:tab w:val="clear" w:pos="360"/>
        </w:tabs>
        <w:ind w:left="1728" w:hanging="576"/>
      </w:pPr>
      <w:r w:rsidRPr="009211C5">
        <w:t>Precondition:</w:t>
      </w:r>
      <w:r w:rsidRPr="009211C5">
        <w:tab/>
      </w:r>
      <w:r w:rsidR="00723231" w:rsidRPr="009211C5">
        <w:t>CAVE and EDEX are running.</w:t>
      </w:r>
    </w:p>
    <w:p w:rsidR="00723231" w:rsidRPr="009211C5" w:rsidRDefault="00AF21FE" w:rsidP="00090F6B">
      <w:pPr>
        <w:pStyle w:val="Note1Bullet"/>
        <w:tabs>
          <w:tab w:val="clear" w:pos="0"/>
          <w:tab w:val="clear" w:pos="360"/>
        </w:tabs>
        <w:ind w:left="1728" w:hanging="576"/>
      </w:pPr>
      <w:r w:rsidRPr="009211C5">
        <w:t>Precondition:</w:t>
      </w:r>
      <w:r w:rsidRPr="009211C5">
        <w:tab/>
      </w:r>
      <w:proofErr w:type="spellStart"/>
      <w:r w:rsidR="00CD4328" w:rsidRPr="009211C5">
        <w:t>RaFTR</w:t>
      </w:r>
      <w:proofErr w:type="spellEnd"/>
      <w:r w:rsidR="00CD4328" w:rsidRPr="009211C5">
        <w:t xml:space="preserve"> </w:t>
      </w:r>
      <w:r w:rsidR="00DB383C" w:rsidRPr="009211C5">
        <w:t>d</w:t>
      </w:r>
      <w:r w:rsidR="00723231" w:rsidRPr="009211C5">
        <w:t>ata has been ingest</w:t>
      </w:r>
      <w:r w:rsidR="009D25D5" w:rsidRPr="009211C5">
        <w:t>ing for 24 hours</w:t>
      </w:r>
      <w:r w:rsidR="00723231" w:rsidRPr="009211C5">
        <w:t>.</w:t>
      </w:r>
    </w:p>
    <w:p w:rsidR="00EE36F6" w:rsidRPr="009211C5" w:rsidRDefault="00DB383C" w:rsidP="00090F6B">
      <w:pPr>
        <w:pStyle w:val="Note1Bullet"/>
        <w:tabs>
          <w:tab w:val="clear" w:pos="0"/>
          <w:tab w:val="clear" w:pos="360"/>
        </w:tabs>
        <w:ind w:left="1728" w:hanging="576"/>
      </w:pPr>
      <w:r w:rsidRPr="009211C5">
        <w:t>Precondition:</w:t>
      </w:r>
      <w:r w:rsidRPr="009211C5">
        <w:tab/>
        <w:t xml:space="preserve">The </w:t>
      </w:r>
      <w:proofErr w:type="spellStart"/>
      <w:r w:rsidRPr="009211C5">
        <w:t>RaFTR</w:t>
      </w:r>
      <w:proofErr w:type="spellEnd"/>
      <w:r w:rsidRPr="009211C5">
        <w:t xml:space="preserve"> is capable of providing data in </w:t>
      </w:r>
      <w:r w:rsidR="00EE36F6" w:rsidRPr="009211C5">
        <w:t>the following operation modes</w:t>
      </w:r>
      <w:r w:rsidR="00B037DF" w:rsidRPr="009211C5">
        <w:t xml:space="preserve"> (</w:t>
      </w:r>
      <w:r w:rsidR="00252A81" w:rsidRPr="009211C5">
        <w:t>Requirement 2815)</w:t>
      </w:r>
      <w:r w:rsidR="00EE36F6" w:rsidRPr="009211C5">
        <w:t>:</w:t>
      </w:r>
    </w:p>
    <w:p w:rsidR="00A80999" w:rsidRPr="009211C5" w:rsidRDefault="00BC730D" w:rsidP="00A80999">
      <w:pPr>
        <w:pStyle w:val="Note1Bullet"/>
        <w:numPr>
          <w:ilvl w:val="2"/>
          <w:numId w:val="15"/>
        </w:numPr>
        <w:ind w:left="2088"/>
      </w:pPr>
      <w:r w:rsidRPr="009211C5">
        <w:t>GOES-R West</w:t>
      </w:r>
      <w:r w:rsidR="00A80999" w:rsidRPr="009211C5">
        <w:t xml:space="preserve"> Scan Mode (Mode 4) and </w:t>
      </w:r>
      <w:r w:rsidRPr="009211C5">
        <w:t>GOES-R East</w:t>
      </w:r>
      <w:r w:rsidR="00A80999" w:rsidRPr="009211C5">
        <w:t xml:space="preserve"> Flex Mode (Mode 3)</w:t>
      </w:r>
    </w:p>
    <w:p w:rsidR="00A80999" w:rsidRPr="009211C5" w:rsidRDefault="00BC730D" w:rsidP="00A80999">
      <w:pPr>
        <w:pStyle w:val="Note1Bullet"/>
        <w:numPr>
          <w:ilvl w:val="2"/>
          <w:numId w:val="15"/>
        </w:numPr>
        <w:ind w:left="2088"/>
      </w:pPr>
      <w:r w:rsidRPr="009211C5">
        <w:t>GOES-R West</w:t>
      </w:r>
      <w:r w:rsidR="00A80999" w:rsidRPr="009211C5">
        <w:t xml:space="preserve"> Scan Mode (Mode 4) and </w:t>
      </w:r>
      <w:r w:rsidRPr="009211C5">
        <w:t>GOES-R East</w:t>
      </w:r>
      <w:r w:rsidR="00A80999" w:rsidRPr="009211C5">
        <w:t xml:space="preserve"> Scan Mode (Mode 4)</w:t>
      </w:r>
    </w:p>
    <w:p w:rsidR="00A80999" w:rsidRPr="009211C5" w:rsidRDefault="00BC730D" w:rsidP="00A80999">
      <w:pPr>
        <w:pStyle w:val="Note1Bullet"/>
        <w:numPr>
          <w:ilvl w:val="2"/>
          <w:numId w:val="15"/>
        </w:numPr>
        <w:ind w:left="2088"/>
      </w:pPr>
      <w:r w:rsidRPr="009211C5">
        <w:t>GOES-R West</w:t>
      </w:r>
      <w:r w:rsidR="00A80999" w:rsidRPr="009211C5" w:rsidDel="00A17DB0">
        <w:t xml:space="preserve"> </w:t>
      </w:r>
      <w:r w:rsidR="00A80999" w:rsidRPr="009211C5">
        <w:t xml:space="preserve">Flex Mode (Mode 3) and </w:t>
      </w:r>
      <w:r w:rsidRPr="009211C5">
        <w:t>GOES-R East</w:t>
      </w:r>
      <w:r w:rsidR="00A80999" w:rsidRPr="009211C5">
        <w:t xml:space="preserve"> Flex Mode (Mode 3)</w:t>
      </w:r>
    </w:p>
    <w:p w:rsidR="00A80999" w:rsidRPr="009211C5" w:rsidRDefault="00BC730D" w:rsidP="00A80999">
      <w:pPr>
        <w:pStyle w:val="Note1Bullet"/>
        <w:numPr>
          <w:ilvl w:val="2"/>
          <w:numId w:val="15"/>
        </w:numPr>
        <w:ind w:left="2088"/>
      </w:pPr>
      <w:r w:rsidRPr="009211C5">
        <w:t>GOES-R West</w:t>
      </w:r>
      <w:r w:rsidR="00A80999" w:rsidRPr="009211C5" w:rsidDel="00A17DB0">
        <w:t xml:space="preserve"> </w:t>
      </w:r>
      <w:r w:rsidR="00A80999" w:rsidRPr="009211C5">
        <w:t xml:space="preserve">Flex Mode (Mode 3) and </w:t>
      </w:r>
      <w:r w:rsidRPr="009211C5">
        <w:t>GOES-R East</w:t>
      </w:r>
      <w:r w:rsidR="00A80999" w:rsidRPr="009211C5">
        <w:t xml:space="preserve"> Scan Mode (Mode 4)</w:t>
      </w:r>
    </w:p>
    <w:p w:rsidR="00D45E96" w:rsidRPr="009211C5" w:rsidRDefault="00D45E96" w:rsidP="00D45E96">
      <w:pPr>
        <w:pStyle w:val="Note1Bullet"/>
        <w:tabs>
          <w:tab w:val="clear" w:pos="0"/>
          <w:tab w:val="clear" w:pos="360"/>
        </w:tabs>
        <w:ind w:left="1728" w:hanging="576"/>
      </w:pPr>
      <w:r w:rsidRPr="009211C5">
        <w:lastRenderedPageBreak/>
        <w:t>Precondition:</w:t>
      </w:r>
      <w:r w:rsidRPr="009211C5">
        <w:tab/>
        <w:t>Both the baseline and the test Performance metrics should be collected over the same full 24 hour period.</w:t>
      </w:r>
    </w:p>
    <w:p w:rsidR="00766071" w:rsidRPr="009211C5" w:rsidRDefault="00766071" w:rsidP="00766071">
      <w:pPr>
        <w:pStyle w:val="Note1Bullet"/>
        <w:tabs>
          <w:tab w:val="clear" w:pos="0"/>
          <w:tab w:val="clear" w:pos="360"/>
        </w:tabs>
        <w:ind w:left="1728" w:hanging="576"/>
      </w:pPr>
      <w:r w:rsidRPr="009211C5">
        <w:t>Assumption:</w:t>
      </w:r>
      <w:r w:rsidRPr="009211C5">
        <w:tab/>
        <w:t>Performance Metrics data from a baseline build has been collected prior to the test.</w:t>
      </w:r>
    </w:p>
    <w:p w:rsidR="009B506A" w:rsidRPr="009211C5" w:rsidRDefault="009B506A" w:rsidP="00766071">
      <w:pPr>
        <w:pStyle w:val="Note1Bullet"/>
        <w:tabs>
          <w:tab w:val="clear" w:pos="0"/>
          <w:tab w:val="clear" w:pos="360"/>
        </w:tabs>
        <w:ind w:left="1728" w:hanging="576"/>
      </w:pPr>
      <w:r w:rsidRPr="009211C5">
        <w:t>Assumption:</w:t>
      </w:r>
      <w:r w:rsidRPr="009211C5">
        <w:tab/>
      </w:r>
      <w:proofErr w:type="spellStart"/>
      <w:r w:rsidRPr="009211C5">
        <w:t>sql</w:t>
      </w:r>
      <w:proofErr w:type="spellEnd"/>
      <w:r w:rsidRPr="009211C5">
        <w:t xml:space="preserve"> queries contained in this test procedure were written specifically for GOES-16.  Since the </w:t>
      </w:r>
      <w:proofErr w:type="spellStart"/>
      <w:r w:rsidRPr="009211C5">
        <w:t>RaFTR</w:t>
      </w:r>
      <w:proofErr w:type="spellEnd"/>
      <w:r w:rsidRPr="009211C5">
        <w:t xml:space="preserve"> will be providing </w:t>
      </w:r>
      <w:r w:rsidR="00BC730D" w:rsidRPr="009211C5">
        <w:t>GOES-R East</w:t>
      </w:r>
      <w:r w:rsidRPr="009211C5">
        <w:t xml:space="preserve"> and </w:t>
      </w:r>
      <w:r w:rsidR="00BC730D" w:rsidRPr="009211C5">
        <w:t>GOES-R West</w:t>
      </w:r>
      <w:r w:rsidRPr="009211C5">
        <w:t xml:space="preserve"> data, the </w:t>
      </w:r>
      <w:proofErr w:type="spellStart"/>
      <w:r w:rsidRPr="009211C5">
        <w:t>sql</w:t>
      </w:r>
      <w:proofErr w:type="spellEnd"/>
      <w:r w:rsidRPr="009211C5">
        <w:t xml:space="preserve"> queries contained in this test procedure will need to be modified for GOES-17 as needed in the respective test steps.</w:t>
      </w:r>
    </w:p>
    <w:p w:rsidR="006B3E95" w:rsidRPr="009211C5" w:rsidRDefault="006B3E95" w:rsidP="00766071">
      <w:pPr>
        <w:pStyle w:val="Note1Bullet"/>
        <w:tabs>
          <w:tab w:val="clear" w:pos="0"/>
          <w:tab w:val="clear" w:pos="360"/>
        </w:tabs>
        <w:ind w:left="1728" w:hanging="576"/>
      </w:pPr>
      <w:r w:rsidRPr="009211C5">
        <w:t>Assumption:</w:t>
      </w:r>
      <w:r w:rsidRPr="009211C5">
        <w:tab/>
        <w:t>Although the requirements call for testing using “standard” available map projections, one of the key benefits of AWIPS II is that the user is able to modify the viewed projections “on-the-fly</w:t>
      </w:r>
      <w:r w:rsidR="002930A7" w:rsidRPr="009211C5">
        <w:t>”</w:t>
      </w:r>
      <w:r w:rsidRPr="009211C5">
        <w:t xml:space="preserve">.  </w:t>
      </w:r>
      <w:r w:rsidR="008569AD" w:rsidRPr="009211C5">
        <w:t>T</w:t>
      </w:r>
      <w:r w:rsidRPr="009211C5">
        <w:t xml:space="preserve">he procedures are written using some previously developed </w:t>
      </w:r>
      <w:r w:rsidR="00445843" w:rsidRPr="009211C5">
        <w:t>GOES-R</w:t>
      </w:r>
      <w:r w:rsidRPr="009211C5">
        <w:t xml:space="preserve"> projections, primarily to ensure that data specific to a particular region, i.e., Alaska, Hawaii and Puerto Rico </w:t>
      </w:r>
      <w:r w:rsidR="008569AD" w:rsidRPr="009211C5">
        <w:t>is</w:t>
      </w:r>
      <w:r w:rsidRPr="009211C5">
        <w:t xml:space="preserve"> readily visible.  </w:t>
      </w:r>
      <w:r w:rsidR="008569AD" w:rsidRPr="009211C5">
        <w:t>T</w:t>
      </w:r>
      <w:r w:rsidRPr="009211C5">
        <w:t xml:space="preserve">he tester </w:t>
      </w:r>
      <w:r w:rsidR="008569AD" w:rsidRPr="009211C5">
        <w:t xml:space="preserve">is not limited only </w:t>
      </w:r>
      <w:r w:rsidR="00445843" w:rsidRPr="009211C5">
        <w:t>GOES-R</w:t>
      </w:r>
      <w:r w:rsidR="008569AD" w:rsidRPr="009211C5">
        <w:t xml:space="preserve"> projections, but may</w:t>
      </w:r>
      <w:r w:rsidRPr="009211C5">
        <w:t xml:space="preserve"> modify the steps as necessary to view the data in a more appropriate projection</w:t>
      </w:r>
      <w:r w:rsidR="00B87C3E" w:rsidRPr="009211C5">
        <w:t>.</w:t>
      </w:r>
    </w:p>
    <w:p w:rsidR="003701F2" w:rsidRPr="009211C5" w:rsidRDefault="003701F2" w:rsidP="00766071">
      <w:pPr>
        <w:pStyle w:val="Note1Bullet"/>
        <w:tabs>
          <w:tab w:val="clear" w:pos="0"/>
          <w:tab w:val="clear" w:pos="360"/>
        </w:tabs>
        <w:ind w:left="1728" w:hanging="576"/>
      </w:pPr>
      <w:r w:rsidRPr="009211C5">
        <w:t>Limitation:</w:t>
      </w:r>
      <w:r w:rsidRPr="009211C5">
        <w:tab/>
      </w:r>
      <w:r w:rsidR="00445843" w:rsidRPr="009211C5">
        <w:t xml:space="preserve">Test </w:t>
      </w:r>
      <w:r w:rsidR="00445843" w:rsidRPr="00612AE5">
        <w:rPr>
          <w:rStyle w:val="CommentReference"/>
          <w:rFonts w:eastAsia="Times New Roman"/>
        </w:rPr>
        <w:commentReference w:id="20"/>
      </w:r>
      <w:r w:rsidRPr="009211C5">
        <w:t>Network Control Facility (TNCF) portion of requirements will not be demonstrated.</w:t>
      </w:r>
    </w:p>
    <w:p w:rsidR="00723231" w:rsidRPr="009211C5" w:rsidRDefault="00723231" w:rsidP="00BF609C">
      <w:pPr>
        <w:pStyle w:val="Note1Bullet"/>
        <w:numPr>
          <w:ilvl w:val="0"/>
          <w:numId w:val="0"/>
        </w:numPr>
        <w:tabs>
          <w:tab w:val="clear" w:pos="0"/>
        </w:tabs>
        <w:ind w:left="432"/>
      </w:pPr>
    </w:p>
    <w:p w:rsidR="00ED2800" w:rsidRPr="009211C5" w:rsidRDefault="00ED2800" w:rsidP="00960C67">
      <w:pPr>
        <w:pStyle w:val="StyleHeading1Heading1-MUOSTimesNewRoman"/>
        <w:pageBreakBefore w:val="0"/>
        <w:numPr>
          <w:ilvl w:val="1"/>
          <w:numId w:val="10"/>
        </w:numPr>
        <w:rPr>
          <w:rFonts w:ascii="Arial" w:hAnsi="Arial"/>
        </w:rPr>
      </w:pPr>
      <w:bookmarkStart w:id="21" w:name="_Toc386699504"/>
      <w:bookmarkStart w:id="22" w:name="_Toc252205182"/>
      <w:r w:rsidRPr="009211C5">
        <w:rPr>
          <w:rFonts w:ascii="Arial" w:hAnsi="Arial"/>
        </w:rPr>
        <w:t>REQUIREMENTS</w:t>
      </w:r>
      <w:bookmarkEnd w:id="21"/>
    </w:p>
    <w:p w:rsidR="002E0F39" w:rsidRPr="009211C5" w:rsidRDefault="002E0F39" w:rsidP="00ED2800">
      <w:pPr>
        <w:pStyle w:val="Note1Bullet"/>
        <w:tabs>
          <w:tab w:val="clear" w:pos="0"/>
          <w:tab w:val="clear" w:pos="360"/>
        </w:tabs>
        <w:ind w:left="1728" w:hanging="576"/>
      </w:pPr>
      <w:r w:rsidRPr="009211C5">
        <w:t xml:space="preserve">The requirements associated with the GOES-R </w:t>
      </w:r>
      <w:r w:rsidR="00EC6221" w:rsidRPr="009211C5">
        <w:t xml:space="preserve">Test-2 </w:t>
      </w:r>
      <w:r w:rsidRPr="009211C5">
        <w:t>test case are listed in Section 5.0</w:t>
      </w:r>
    </w:p>
    <w:p w:rsidR="00ED2800" w:rsidRPr="009211C5" w:rsidRDefault="00ED2800" w:rsidP="00ED2800">
      <w:pPr>
        <w:pStyle w:val="Note1Bullet"/>
        <w:tabs>
          <w:tab w:val="clear" w:pos="0"/>
          <w:tab w:val="clear" w:pos="360"/>
        </w:tabs>
        <w:ind w:left="1728" w:hanging="576"/>
      </w:pPr>
      <w:r w:rsidRPr="009211C5">
        <w:t xml:space="preserve">Test procedures </w:t>
      </w:r>
      <w:r w:rsidR="00484ECB" w:rsidRPr="009211C5">
        <w:t xml:space="preserve">contained in Section 4.0 </w:t>
      </w:r>
      <w:r w:rsidRPr="009211C5">
        <w:t xml:space="preserve">describe the steps that will be taken </w:t>
      </w:r>
      <w:r w:rsidR="00484ECB" w:rsidRPr="009211C5">
        <w:t>dur</w:t>
      </w:r>
      <w:r w:rsidRPr="009211C5">
        <w:t>in</w:t>
      </w:r>
      <w:r w:rsidR="00484ECB" w:rsidRPr="009211C5">
        <w:t>g the</w:t>
      </w:r>
      <w:r w:rsidRPr="009211C5">
        <w:t xml:space="preserve"> AWIPS II </w:t>
      </w:r>
      <w:r w:rsidR="00484ECB" w:rsidRPr="009211C5">
        <w:t xml:space="preserve">test </w:t>
      </w:r>
      <w:r w:rsidRPr="009211C5">
        <w:t>to verify achievement of the GOES-R requirement goals listed below:</w:t>
      </w:r>
    </w:p>
    <w:p w:rsidR="00ED2800" w:rsidRPr="009211C5" w:rsidRDefault="00ED2800" w:rsidP="00960C67">
      <w:pPr>
        <w:pStyle w:val="Note1Bullet"/>
        <w:numPr>
          <w:ilvl w:val="2"/>
          <w:numId w:val="15"/>
        </w:numPr>
        <w:ind w:left="2088"/>
      </w:pPr>
      <w:r w:rsidRPr="009211C5">
        <w:t>Ingest</w:t>
      </w:r>
    </w:p>
    <w:p w:rsidR="00ED2800" w:rsidRPr="009211C5" w:rsidRDefault="00ED2800" w:rsidP="00960C67">
      <w:pPr>
        <w:pStyle w:val="Note1Bullet"/>
        <w:numPr>
          <w:ilvl w:val="2"/>
          <w:numId w:val="15"/>
        </w:numPr>
        <w:ind w:left="2088"/>
      </w:pPr>
      <w:r w:rsidRPr="009211C5">
        <w:t>Decode</w:t>
      </w:r>
    </w:p>
    <w:p w:rsidR="00ED2800" w:rsidRPr="009211C5" w:rsidRDefault="00ED2800" w:rsidP="00960C67">
      <w:pPr>
        <w:pStyle w:val="Note1Bullet"/>
        <w:numPr>
          <w:ilvl w:val="2"/>
          <w:numId w:val="15"/>
        </w:numPr>
        <w:ind w:left="2088"/>
      </w:pPr>
      <w:r w:rsidRPr="009211C5">
        <w:t>Store/Retain</w:t>
      </w:r>
    </w:p>
    <w:p w:rsidR="00ED2800" w:rsidRPr="009211C5" w:rsidRDefault="00ED2800" w:rsidP="00960C67">
      <w:pPr>
        <w:pStyle w:val="Note1Bullet"/>
        <w:numPr>
          <w:ilvl w:val="2"/>
          <w:numId w:val="15"/>
        </w:numPr>
        <w:ind w:left="2088"/>
      </w:pPr>
      <w:r w:rsidRPr="009211C5">
        <w:t>Display</w:t>
      </w:r>
    </w:p>
    <w:p w:rsidR="00ED2800" w:rsidRPr="009211C5" w:rsidRDefault="00ED2800" w:rsidP="00960C67">
      <w:pPr>
        <w:pStyle w:val="Note1Bullet"/>
        <w:numPr>
          <w:ilvl w:val="2"/>
          <w:numId w:val="15"/>
        </w:numPr>
        <w:ind w:left="2088"/>
      </w:pPr>
      <w:r w:rsidRPr="009211C5">
        <w:t>Purge</w:t>
      </w:r>
    </w:p>
    <w:p w:rsidR="00996930" w:rsidRPr="009211C5" w:rsidRDefault="00996930" w:rsidP="00960C67">
      <w:pPr>
        <w:pStyle w:val="Note1Bullet"/>
        <w:numPr>
          <w:ilvl w:val="2"/>
          <w:numId w:val="15"/>
        </w:numPr>
        <w:ind w:left="2088"/>
      </w:pPr>
      <w:r w:rsidRPr="009211C5">
        <w:t>Performance</w:t>
      </w:r>
    </w:p>
    <w:p w:rsidR="00ED2800" w:rsidRPr="009211C5" w:rsidRDefault="00ED2800" w:rsidP="00ED2800">
      <w:pPr>
        <w:pStyle w:val="BodyTextIndent"/>
        <w:rPr>
          <w:rFonts w:ascii="Arial" w:hAnsi="Arial" w:cs="Arial"/>
        </w:rPr>
      </w:pPr>
    </w:p>
    <w:p w:rsidR="003347BA" w:rsidRPr="009211C5" w:rsidRDefault="00766071" w:rsidP="00E5234A">
      <w:pPr>
        <w:pStyle w:val="StyleHeading1Heading1-MUOSTimesNewRoman"/>
        <w:keepNext/>
        <w:pageBreakBefore w:val="0"/>
        <w:numPr>
          <w:ilvl w:val="1"/>
          <w:numId w:val="10"/>
        </w:numPr>
        <w:rPr>
          <w:rFonts w:ascii="Arial" w:hAnsi="Arial"/>
        </w:rPr>
      </w:pPr>
      <w:bookmarkStart w:id="23" w:name="_Toc386699505"/>
      <w:r w:rsidRPr="009211C5">
        <w:rPr>
          <w:rFonts w:ascii="Arial" w:hAnsi="Arial"/>
        </w:rPr>
        <w:t>TEST TOOLS</w:t>
      </w:r>
      <w:bookmarkEnd w:id="23"/>
    </w:p>
    <w:p w:rsidR="003347BA" w:rsidRPr="009211C5" w:rsidRDefault="003347BA" w:rsidP="003347BA">
      <w:pPr>
        <w:pStyle w:val="Note1Bullet"/>
        <w:numPr>
          <w:ilvl w:val="0"/>
          <w:numId w:val="0"/>
        </w:numPr>
        <w:tabs>
          <w:tab w:val="clear" w:pos="0"/>
        </w:tabs>
        <w:ind w:left="1152"/>
      </w:pPr>
      <w:r w:rsidRPr="009211C5">
        <w:t xml:space="preserve">The following scripts or configuration files </w:t>
      </w:r>
      <w:r w:rsidR="001110D4" w:rsidRPr="009211C5">
        <w:t xml:space="preserve">should be </w:t>
      </w:r>
      <w:r w:rsidRPr="009211C5">
        <w:t>available in a readily</w:t>
      </w:r>
      <w:r w:rsidR="001110D4" w:rsidRPr="009211C5">
        <w:t>-</w:t>
      </w:r>
      <w:r w:rsidRPr="009211C5">
        <w:t>accessible location prior to test start:</w:t>
      </w:r>
    </w:p>
    <w:p w:rsidR="003347BA" w:rsidRPr="009211C5" w:rsidRDefault="003347BA" w:rsidP="006941C2">
      <w:pPr>
        <w:pStyle w:val="Note1Bullet"/>
        <w:numPr>
          <w:ilvl w:val="0"/>
          <w:numId w:val="0"/>
        </w:numPr>
        <w:tabs>
          <w:tab w:val="clear" w:pos="0"/>
        </w:tabs>
        <w:ind w:left="1152"/>
      </w:pPr>
    </w:p>
    <w:tbl>
      <w:tblPr>
        <w:tblStyle w:val="TableGrid"/>
        <w:tblW w:w="0" w:type="auto"/>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5040"/>
      </w:tblGrid>
      <w:tr w:rsidR="00C57FA8" w:rsidRPr="009211C5" w:rsidTr="00090F6B">
        <w:tc>
          <w:tcPr>
            <w:tcW w:w="2880" w:type="dxa"/>
          </w:tcPr>
          <w:p w:rsidR="00C57FA8" w:rsidRPr="009211C5" w:rsidRDefault="00C57FA8" w:rsidP="00960C67">
            <w:pPr>
              <w:pStyle w:val="Note1Bullet"/>
              <w:numPr>
                <w:ilvl w:val="0"/>
                <w:numId w:val="21"/>
              </w:numPr>
              <w:tabs>
                <w:tab w:val="clear" w:pos="0"/>
              </w:tabs>
              <w:ind w:right="0"/>
              <w:rPr>
                <w:szCs w:val="24"/>
              </w:rPr>
            </w:pPr>
            <w:r w:rsidRPr="009211C5">
              <w:rPr>
                <w:szCs w:val="24"/>
              </w:rPr>
              <w:t>getStats.sh:</w:t>
            </w:r>
          </w:p>
        </w:tc>
        <w:tc>
          <w:tcPr>
            <w:tcW w:w="5040" w:type="dxa"/>
          </w:tcPr>
          <w:p w:rsidR="00C57FA8" w:rsidRPr="009211C5" w:rsidRDefault="00C57FA8" w:rsidP="006941C2">
            <w:pPr>
              <w:pStyle w:val="Note1Bullet"/>
              <w:numPr>
                <w:ilvl w:val="0"/>
                <w:numId w:val="0"/>
              </w:numPr>
              <w:tabs>
                <w:tab w:val="clear" w:pos="0"/>
              </w:tabs>
              <w:ind w:right="0"/>
              <w:rPr>
                <w:szCs w:val="24"/>
              </w:rPr>
            </w:pPr>
            <w:r w:rsidRPr="009211C5">
              <w:rPr>
                <w:szCs w:val="24"/>
              </w:rPr>
              <w:t>Performance Metrics collection</w:t>
            </w:r>
          </w:p>
        </w:tc>
      </w:tr>
      <w:tr w:rsidR="00C57FA8" w:rsidRPr="009211C5" w:rsidTr="00090F6B">
        <w:tc>
          <w:tcPr>
            <w:tcW w:w="2880" w:type="dxa"/>
          </w:tcPr>
          <w:p w:rsidR="00C57FA8" w:rsidRPr="009211C5" w:rsidRDefault="006941C2" w:rsidP="00960C67">
            <w:pPr>
              <w:pStyle w:val="Note1Bullet"/>
              <w:numPr>
                <w:ilvl w:val="0"/>
                <w:numId w:val="21"/>
              </w:numPr>
              <w:tabs>
                <w:tab w:val="clear" w:pos="0"/>
              </w:tabs>
              <w:ind w:right="0"/>
              <w:rPr>
                <w:szCs w:val="24"/>
              </w:rPr>
            </w:pPr>
            <w:r w:rsidRPr="009211C5">
              <w:rPr>
                <w:szCs w:val="24"/>
              </w:rPr>
              <w:t>GOESR-</w:t>
            </w:r>
            <w:r w:rsidR="00C57FA8" w:rsidRPr="009211C5">
              <w:rPr>
                <w:szCs w:val="24"/>
              </w:rPr>
              <w:t>Scales.tgz:</w:t>
            </w:r>
          </w:p>
        </w:tc>
        <w:tc>
          <w:tcPr>
            <w:tcW w:w="5040" w:type="dxa"/>
          </w:tcPr>
          <w:p w:rsidR="00BB7FF9" w:rsidRPr="00BB7FF9" w:rsidRDefault="00C57FA8" w:rsidP="00BB7FF9">
            <w:pPr>
              <w:pStyle w:val="Note1Bullet"/>
              <w:numPr>
                <w:ilvl w:val="0"/>
                <w:numId w:val="0"/>
              </w:numPr>
              <w:tabs>
                <w:tab w:val="clear" w:pos="0"/>
              </w:tabs>
              <w:ind w:right="0"/>
              <w:rPr>
                <w:szCs w:val="24"/>
              </w:rPr>
            </w:pPr>
            <w:r w:rsidRPr="009211C5">
              <w:rPr>
                <w:szCs w:val="24"/>
              </w:rPr>
              <w:t>Map scale localization config</w:t>
            </w:r>
            <w:r w:rsidR="00AB2BF7" w:rsidRPr="009211C5">
              <w:rPr>
                <w:szCs w:val="24"/>
              </w:rPr>
              <w:t>ur</w:t>
            </w:r>
            <w:r w:rsidRPr="009211C5">
              <w:rPr>
                <w:szCs w:val="24"/>
              </w:rPr>
              <w:t>ation</w:t>
            </w:r>
            <w:r w:rsidR="001110D4" w:rsidRPr="009211C5">
              <w:rPr>
                <w:szCs w:val="24"/>
              </w:rPr>
              <w:t xml:space="preserve"> file</w:t>
            </w:r>
            <w:r w:rsidRPr="009211C5">
              <w:rPr>
                <w:szCs w:val="24"/>
              </w:rPr>
              <w:t xml:space="preserve">s </w:t>
            </w:r>
            <w:r w:rsidR="001110D4" w:rsidRPr="009211C5">
              <w:rPr>
                <w:szCs w:val="24"/>
              </w:rPr>
              <w:t xml:space="preserve">need to be extracted </w:t>
            </w:r>
            <w:r w:rsidR="008569AD" w:rsidRPr="009211C5">
              <w:rPr>
                <w:szCs w:val="24"/>
              </w:rPr>
              <w:t>to</w:t>
            </w:r>
            <w:r w:rsidRPr="009211C5">
              <w:rPr>
                <w:szCs w:val="24"/>
              </w:rPr>
              <w:t xml:space="preserve"> the localization perspective under D2D/</w:t>
            </w:r>
            <w:proofErr w:type="spellStart"/>
            <w:r w:rsidRPr="009211C5">
              <w:rPr>
                <w:szCs w:val="24"/>
              </w:rPr>
              <w:t>MapScales</w:t>
            </w:r>
            <w:proofErr w:type="spellEnd"/>
            <w:r w:rsidR="001110D4" w:rsidRPr="009211C5">
              <w:rPr>
                <w:szCs w:val="24"/>
              </w:rPr>
              <w:t xml:space="preserve">. </w:t>
            </w:r>
            <w:r w:rsidR="008569AD" w:rsidRPr="009211C5">
              <w:rPr>
                <w:szCs w:val="24"/>
              </w:rPr>
              <w:t xml:space="preserve"> </w:t>
            </w:r>
            <w:r w:rsidR="001110D4" w:rsidRPr="009211C5">
              <w:rPr>
                <w:szCs w:val="24"/>
              </w:rPr>
              <w:t xml:space="preserve">Make sure to copy the </w:t>
            </w:r>
            <w:r w:rsidR="001110D4" w:rsidRPr="009211C5">
              <w:rPr>
                <w:i/>
                <w:color w:val="3333FF"/>
                <w:szCs w:val="24"/>
              </w:rPr>
              <w:t>scalesInfo.xml</w:t>
            </w:r>
            <w:r w:rsidR="001110D4" w:rsidRPr="009211C5">
              <w:rPr>
                <w:szCs w:val="24"/>
              </w:rPr>
              <w:t xml:space="preserve"> file last.</w:t>
            </w:r>
          </w:p>
        </w:tc>
      </w:tr>
    </w:tbl>
    <w:p w:rsidR="006941C2" w:rsidRPr="009211C5" w:rsidRDefault="006941C2" w:rsidP="006941C2">
      <w:pPr>
        <w:rPr>
          <w:rFonts w:ascii="Arial" w:hAnsi="Arial" w:cs="Arial"/>
        </w:rPr>
      </w:pPr>
    </w:p>
    <w:p w:rsidR="00484ECB" w:rsidRPr="009211C5" w:rsidRDefault="00484ECB" w:rsidP="00960C67">
      <w:pPr>
        <w:pStyle w:val="StyleHeading1Heading1-MUOSTimesNewRoman"/>
        <w:keepNext/>
        <w:pageBreakBefore w:val="0"/>
        <w:numPr>
          <w:ilvl w:val="1"/>
          <w:numId w:val="10"/>
        </w:numPr>
        <w:rPr>
          <w:rFonts w:ascii="Arial" w:hAnsi="Arial"/>
        </w:rPr>
      </w:pPr>
      <w:bookmarkStart w:id="24" w:name="_Ref386108981"/>
      <w:bookmarkStart w:id="25" w:name="_Toc386699506"/>
      <w:r w:rsidRPr="009211C5">
        <w:rPr>
          <w:rFonts w:ascii="Arial" w:hAnsi="Arial"/>
        </w:rPr>
        <w:t xml:space="preserve">TEST </w:t>
      </w:r>
      <w:r w:rsidR="00674CF5" w:rsidRPr="009211C5">
        <w:rPr>
          <w:rFonts w:ascii="Arial" w:hAnsi="Arial"/>
        </w:rPr>
        <w:t xml:space="preserve">ENVIRONMENT </w:t>
      </w:r>
      <w:r w:rsidRPr="009211C5">
        <w:rPr>
          <w:rFonts w:ascii="Arial" w:hAnsi="Arial"/>
        </w:rPr>
        <w:t>PREPARATION</w:t>
      </w:r>
      <w:bookmarkEnd w:id="24"/>
      <w:bookmarkEnd w:id="25"/>
    </w:p>
    <w:p w:rsidR="00484ECB" w:rsidRPr="00BB7FF9" w:rsidRDefault="00484ECB" w:rsidP="00D57DA6">
      <w:pPr>
        <w:pStyle w:val="Note1Bullet"/>
        <w:tabs>
          <w:tab w:val="clear" w:pos="0"/>
          <w:tab w:val="clear" w:pos="360"/>
        </w:tabs>
        <w:ind w:left="1728" w:hanging="576"/>
      </w:pPr>
      <w:r w:rsidRPr="009211C5">
        <w:t xml:space="preserve">Prior to starting the test, the </w:t>
      </w:r>
      <w:r w:rsidRPr="009211C5">
        <w:rPr>
          <w:szCs w:val="24"/>
        </w:rPr>
        <w:t>map scale localization configuration files need to be extracted from th</w:t>
      </w:r>
      <w:r w:rsidR="00674CF5" w:rsidRPr="009211C5">
        <w:rPr>
          <w:szCs w:val="24"/>
        </w:rPr>
        <w:t>e</w:t>
      </w:r>
      <w:r w:rsidRPr="009211C5">
        <w:rPr>
          <w:szCs w:val="24"/>
        </w:rPr>
        <w:t xml:space="preserve"> GOESR-Scales.tgz </w:t>
      </w:r>
      <w:r w:rsidR="00674CF5" w:rsidRPr="009211C5">
        <w:rPr>
          <w:szCs w:val="24"/>
        </w:rPr>
        <w:t>file and placed into the D2D/</w:t>
      </w:r>
      <w:proofErr w:type="spellStart"/>
      <w:r w:rsidR="00674CF5" w:rsidRPr="009211C5">
        <w:rPr>
          <w:szCs w:val="24"/>
        </w:rPr>
        <w:t>MapScales</w:t>
      </w:r>
      <w:proofErr w:type="spellEnd"/>
      <w:r w:rsidR="00674CF5" w:rsidRPr="009211C5">
        <w:rPr>
          <w:szCs w:val="24"/>
        </w:rPr>
        <w:t xml:space="preserve"> folder in the Localization Perspective.</w:t>
      </w:r>
    </w:p>
    <w:p w:rsidR="00BB7FF9" w:rsidRPr="00612AE5" w:rsidRDefault="00BB7FF9" w:rsidP="00612AE5">
      <w:pPr>
        <w:pStyle w:val="Note1Bullet"/>
        <w:numPr>
          <w:ilvl w:val="0"/>
          <w:numId w:val="0"/>
        </w:numPr>
        <w:tabs>
          <w:tab w:val="clear" w:pos="0"/>
        </w:tabs>
        <w:ind w:left="1728"/>
        <w:rPr>
          <w:u w:val="single"/>
        </w:rPr>
      </w:pPr>
      <w:r w:rsidRPr="00612AE5">
        <w:rPr>
          <w:szCs w:val="24"/>
          <w:u w:val="single"/>
        </w:rPr>
        <w:t xml:space="preserve">Known Issues with Test </w:t>
      </w:r>
      <w:proofErr w:type="spellStart"/>
      <w:r w:rsidRPr="00612AE5">
        <w:rPr>
          <w:szCs w:val="24"/>
          <w:u w:val="single"/>
        </w:rPr>
        <w:t>MapScales</w:t>
      </w:r>
      <w:proofErr w:type="spellEnd"/>
    </w:p>
    <w:p w:rsidR="00BB7FF9" w:rsidRPr="00F04088" w:rsidRDefault="00BB7FF9" w:rsidP="00BB7FF9">
      <w:pPr>
        <w:pStyle w:val="Note1Bullet"/>
        <w:numPr>
          <w:ilvl w:val="2"/>
          <w:numId w:val="15"/>
        </w:numPr>
        <w:rPr>
          <w:sz w:val="22"/>
          <w:szCs w:val="22"/>
        </w:rPr>
      </w:pPr>
      <w:r w:rsidRPr="00612AE5">
        <w:rPr>
          <w:b/>
          <w:sz w:val="22"/>
          <w:szCs w:val="22"/>
        </w:rPr>
        <w:t>GOES-R Mercator Map Scale.</w:t>
      </w:r>
      <w:r w:rsidRPr="00F04088">
        <w:rPr>
          <w:sz w:val="22"/>
          <w:szCs w:val="22"/>
        </w:rPr>
        <w:tab/>
        <w:t>W</w:t>
      </w:r>
      <w:r w:rsidRPr="00BB7FF9">
        <w:rPr>
          <w:sz w:val="22"/>
          <w:szCs w:val="22"/>
        </w:rPr>
        <w:t>hen loading the Mercator map scale</w:t>
      </w:r>
      <w:r w:rsidRPr="00F04088">
        <w:rPr>
          <w:sz w:val="22"/>
          <w:szCs w:val="22"/>
        </w:rPr>
        <w:t>, d</w:t>
      </w:r>
      <w:r w:rsidRPr="00BB7FF9">
        <w:rPr>
          <w:sz w:val="22"/>
          <w:szCs w:val="22"/>
        </w:rPr>
        <w:t xml:space="preserve">isregard any </w:t>
      </w:r>
      <w:proofErr w:type="spellStart"/>
      <w:r w:rsidRPr="00BB7FF9">
        <w:rPr>
          <w:sz w:val="22"/>
          <w:szCs w:val="22"/>
        </w:rPr>
        <w:t>AlertViz</w:t>
      </w:r>
      <w:proofErr w:type="spellEnd"/>
      <w:r w:rsidRPr="00BB7FF9">
        <w:rPr>
          <w:sz w:val="22"/>
          <w:szCs w:val="22"/>
        </w:rPr>
        <w:t xml:space="preserve"> error</w:t>
      </w:r>
      <w:r w:rsidRPr="00F04088">
        <w:rPr>
          <w:sz w:val="22"/>
          <w:szCs w:val="22"/>
        </w:rPr>
        <w:t>s</w:t>
      </w:r>
      <w:r w:rsidRPr="00BB7FF9">
        <w:rPr>
          <w:sz w:val="22"/>
          <w:szCs w:val="22"/>
        </w:rPr>
        <w:t xml:space="preserve"> related to </w:t>
      </w:r>
      <w:proofErr w:type="spellStart"/>
      <w:r w:rsidRPr="00BB7FF9">
        <w:rPr>
          <w:sz w:val="22"/>
          <w:szCs w:val="22"/>
        </w:rPr>
        <w:t>reprojecting</w:t>
      </w:r>
      <w:proofErr w:type="spellEnd"/>
      <w:r w:rsidRPr="00F04088">
        <w:rPr>
          <w:sz w:val="22"/>
          <w:szCs w:val="22"/>
        </w:rPr>
        <w:t xml:space="preserve"> the map</w:t>
      </w:r>
      <w:r w:rsidRPr="00BB7FF9">
        <w:rPr>
          <w:sz w:val="22"/>
          <w:szCs w:val="22"/>
        </w:rPr>
        <w:t xml:space="preserve">. This is a known issue related to </w:t>
      </w:r>
      <w:proofErr w:type="spellStart"/>
      <w:r w:rsidR="00AB10A1">
        <w:rPr>
          <w:sz w:val="22"/>
          <w:szCs w:val="22"/>
        </w:rPr>
        <w:t>reprojecting</w:t>
      </w:r>
      <w:proofErr w:type="spellEnd"/>
      <w:r w:rsidRPr="00BB7FF9">
        <w:rPr>
          <w:sz w:val="22"/>
          <w:szCs w:val="22"/>
        </w:rPr>
        <w:t xml:space="preserve"> the longitude lines for this scale. The display of the maps and products is not affected.</w:t>
      </w:r>
    </w:p>
    <w:p w:rsidR="00F325A1" w:rsidRPr="009211C5" w:rsidRDefault="00F325A1" w:rsidP="00D57DA6">
      <w:pPr>
        <w:pStyle w:val="Note1Bullet"/>
        <w:tabs>
          <w:tab w:val="clear" w:pos="0"/>
          <w:tab w:val="clear" w:pos="360"/>
        </w:tabs>
        <w:ind w:left="1728" w:hanging="576"/>
      </w:pPr>
      <w:r w:rsidRPr="009211C5">
        <w:t xml:space="preserve">Prior to starting test, the </w:t>
      </w:r>
      <w:proofErr w:type="spellStart"/>
      <w:r w:rsidRPr="009211C5">
        <w:rPr>
          <w:b/>
          <w:i/>
          <w:color w:val="3333FF"/>
        </w:rPr>
        <w:t>byzanz</w:t>
      </w:r>
      <w:proofErr w:type="spellEnd"/>
      <w:r w:rsidRPr="009211C5">
        <w:rPr>
          <w:color w:val="3333FF"/>
        </w:rPr>
        <w:t xml:space="preserve"> </w:t>
      </w:r>
      <w:r w:rsidRPr="009211C5">
        <w:t xml:space="preserve">recording application is installed and configured on the </w:t>
      </w:r>
      <w:proofErr w:type="spellStart"/>
      <w:r w:rsidRPr="009211C5">
        <w:t>testbed</w:t>
      </w:r>
      <w:proofErr w:type="spellEnd"/>
      <w:r w:rsidRPr="009211C5">
        <w:t>.  This application will be used to record the desktop screens as the test is being executed.</w:t>
      </w:r>
    </w:p>
    <w:p w:rsidR="00484ECB" w:rsidRPr="00A121EA" w:rsidRDefault="00484ECB" w:rsidP="00612AE5">
      <w:pPr>
        <w:pStyle w:val="BodyTextIndent"/>
      </w:pPr>
    </w:p>
    <w:p w:rsidR="00723231" w:rsidRPr="009211C5" w:rsidRDefault="00723231" w:rsidP="00960C67">
      <w:pPr>
        <w:pStyle w:val="StyleHeading1Heading1-MUOSTimesNewRoman"/>
        <w:keepNext/>
        <w:pageBreakBefore w:val="0"/>
        <w:numPr>
          <w:ilvl w:val="1"/>
          <w:numId w:val="10"/>
        </w:numPr>
        <w:rPr>
          <w:rFonts w:ascii="Arial" w:hAnsi="Arial"/>
        </w:rPr>
      </w:pPr>
      <w:bookmarkStart w:id="26" w:name="_Toc386699507"/>
      <w:r w:rsidRPr="009211C5">
        <w:rPr>
          <w:rFonts w:ascii="Arial" w:hAnsi="Arial"/>
        </w:rPr>
        <w:t>Test Inputs</w:t>
      </w:r>
      <w:bookmarkEnd w:id="22"/>
      <w:bookmarkEnd w:id="26"/>
    </w:p>
    <w:p w:rsidR="00147489" w:rsidRPr="009211C5" w:rsidRDefault="00147489" w:rsidP="00F36945">
      <w:pPr>
        <w:pStyle w:val="Note1Bullet"/>
        <w:tabs>
          <w:tab w:val="clear" w:pos="0"/>
          <w:tab w:val="clear" w:pos="360"/>
        </w:tabs>
        <w:ind w:left="1728" w:hanging="576"/>
      </w:pPr>
      <w:r w:rsidRPr="009211C5">
        <w:t xml:space="preserve">Data </w:t>
      </w:r>
      <w:r w:rsidR="00252A81" w:rsidRPr="009211C5">
        <w:t xml:space="preserve">consistent with </w:t>
      </w:r>
      <w:r w:rsidR="00F325A1" w:rsidRPr="009211C5">
        <w:t>GOES-R East</w:t>
      </w:r>
      <w:r w:rsidR="00252A81" w:rsidRPr="009211C5">
        <w:t xml:space="preserve"> and </w:t>
      </w:r>
      <w:r w:rsidR="00F325A1" w:rsidRPr="009211C5">
        <w:t>GOES-R West</w:t>
      </w:r>
      <w:r w:rsidR="00252A81" w:rsidRPr="009211C5">
        <w:t xml:space="preserve"> satellite operation </w:t>
      </w:r>
      <w:r w:rsidRPr="009211C5">
        <w:t>will be available for the following GOES-R channels</w:t>
      </w:r>
      <w:r w:rsidR="00252A81" w:rsidRPr="009211C5">
        <w:t>:</w:t>
      </w:r>
    </w:p>
    <w:p w:rsidR="00147489" w:rsidRPr="00612AE5" w:rsidRDefault="00147489" w:rsidP="00960C67">
      <w:pPr>
        <w:pStyle w:val="Note1Bullet"/>
        <w:numPr>
          <w:ilvl w:val="2"/>
          <w:numId w:val="15"/>
        </w:numPr>
        <w:rPr>
          <w:b/>
          <w:sz w:val="22"/>
          <w:szCs w:val="22"/>
        </w:rPr>
      </w:pPr>
      <w:r w:rsidRPr="00612AE5">
        <w:rPr>
          <w:b/>
          <w:sz w:val="22"/>
          <w:szCs w:val="22"/>
        </w:rPr>
        <w:t>CH-01</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0.47</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CH-02</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0.64</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CH-03</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0.87</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CH-04</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1.38</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CH-05</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1.61</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CH-06</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2.25</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CH-07</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3.90</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CH-08</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6.19</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CH-09</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6.95</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CH-10</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7.34</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CH-11</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8.50</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CH-12</w:t>
      </w:r>
      <w:r w:rsidR="00CF6583" w:rsidRPr="00612AE5">
        <w:rPr>
          <w:b/>
          <w:sz w:val="22"/>
          <w:szCs w:val="22"/>
        </w:rPr>
        <w:t>:</w:t>
      </w:r>
      <w:r w:rsidR="00CF6583" w:rsidRPr="00612AE5">
        <w:rPr>
          <w:b/>
          <w:sz w:val="22"/>
          <w:szCs w:val="22"/>
        </w:rPr>
        <w:tab/>
      </w:r>
      <w:r w:rsidR="00CF6583" w:rsidRPr="00612AE5">
        <w:rPr>
          <w:b/>
          <w:sz w:val="22"/>
          <w:szCs w:val="22"/>
        </w:rPr>
        <w:tab/>
      </w:r>
      <w:r w:rsidR="006941C2" w:rsidRPr="00612AE5">
        <w:rPr>
          <w:b/>
          <w:sz w:val="22"/>
          <w:szCs w:val="22"/>
        </w:rPr>
        <w:t xml:space="preserve">  </w:t>
      </w:r>
      <w:r w:rsidRPr="00612AE5">
        <w:rPr>
          <w:b/>
          <w:sz w:val="22"/>
          <w:szCs w:val="22"/>
        </w:rPr>
        <w:t>9.61</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CH-13</w:t>
      </w:r>
      <w:r w:rsidR="00CF6583" w:rsidRPr="00612AE5">
        <w:rPr>
          <w:b/>
          <w:sz w:val="22"/>
          <w:szCs w:val="22"/>
        </w:rPr>
        <w:t>:</w:t>
      </w:r>
      <w:r w:rsidR="00CF6583" w:rsidRPr="00612AE5">
        <w:rPr>
          <w:b/>
          <w:sz w:val="22"/>
          <w:szCs w:val="22"/>
        </w:rPr>
        <w:tab/>
      </w:r>
      <w:r w:rsidR="00CF6583" w:rsidRPr="00612AE5">
        <w:rPr>
          <w:b/>
          <w:sz w:val="22"/>
          <w:szCs w:val="22"/>
        </w:rPr>
        <w:tab/>
      </w:r>
      <w:r w:rsidRPr="00612AE5">
        <w:rPr>
          <w:b/>
          <w:sz w:val="22"/>
          <w:szCs w:val="22"/>
        </w:rPr>
        <w:t>10.35</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CH-14</w:t>
      </w:r>
      <w:r w:rsidR="00CF6583" w:rsidRPr="00612AE5">
        <w:rPr>
          <w:b/>
          <w:sz w:val="22"/>
          <w:szCs w:val="22"/>
        </w:rPr>
        <w:t>:</w:t>
      </w:r>
      <w:r w:rsidR="00CF6583" w:rsidRPr="00612AE5">
        <w:rPr>
          <w:b/>
          <w:sz w:val="22"/>
          <w:szCs w:val="22"/>
        </w:rPr>
        <w:tab/>
      </w:r>
      <w:r w:rsidR="00CF6583" w:rsidRPr="00612AE5">
        <w:rPr>
          <w:b/>
          <w:sz w:val="22"/>
          <w:szCs w:val="22"/>
        </w:rPr>
        <w:tab/>
      </w:r>
      <w:r w:rsidRPr="00612AE5">
        <w:rPr>
          <w:b/>
          <w:sz w:val="22"/>
          <w:szCs w:val="22"/>
        </w:rPr>
        <w:t>11.20</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CH-15</w:t>
      </w:r>
      <w:r w:rsidR="00CF6583" w:rsidRPr="00612AE5">
        <w:rPr>
          <w:b/>
          <w:sz w:val="22"/>
          <w:szCs w:val="22"/>
        </w:rPr>
        <w:t>:</w:t>
      </w:r>
      <w:r w:rsidR="00CF6583" w:rsidRPr="00612AE5">
        <w:rPr>
          <w:b/>
          <w:sz w:val="22"/>
          <w:szCs w:val="22"/>
        </w:rPr>
        <w:tab/>
      </w:r>
      <w:r w:rsidR="00CF6583" w:rsidRPr="00612AE5">
        <w:rPr>
          <w:b/>
          <w:sz w:val="22"/>
          <w:szCs w:val="22"/>
        </w:rPr>
        <w:tab/>
      </w:r>
      <w:r w:rsidRPr="00612AE5">
        <w:rPr>
          <w:b/>
          <w:sz w:val="22"/>
          <w:szCs w:val="22"/>
        </w:rPr>
        <w:t>12.30</w:t>
      </w:r>
      <w:r w:rsidR="00CF6583" w:rsidRPr="00612AE5">
        <w:rPr>
          <w:b/>
          <w:sz w:val="22"/>
          <w:szCs w:val="22"/>
        </w:rPr>
        <w:t>um</w:t>
      </w:r>
    </w:p>
    <w:p w:rsidR="00147489" w:rsidRPr="00612AE5" w:rsidRDefault="00147489" w:rsidP="00960C67">
      <w:pPr>
        <w:pStyle w:val="Note1Bullet"/>
        <w:numPr>
          <w:ilvl w:val="2"/>
          <w:numId w:val="15"/>
        </w:numPr>
        <w:rPr>
          <w:b/>
          <w:sz w:val="22"/>
          <w:szCs w:val="22"/>
        </w:rPr>
      </w:pPr>
      <w:r w:rsidRPr="00612AE5">
        <w:rPr>
          <w:b/>
          <w:sz w:val="22"/>
          <w:szCs w:val="22"/>
        </w:rPr>
        <w:tab/>
        <w:t>CH-16</w:t>
      </w:r>
      <w:r w:rsidR="00CF6583" w:rsidRPr="00612AE5">
        <w:rPr>
          <w:b/>
          <w:sz w:val="22"/>
          <w:szCs w:val="22"/>
        </w:rPr>
        <w:t>:</w:t>
      </w:r>
      <w:r w:rsidR="00CF6583" w:rsidRPr="00612AE5">
        <w:rPr>
          <w:b/>
          <w:sz w:val="22"/>
          <w:szCs w:val="22"/>
        </w:rPr>
        <w:tab/>
      </w:r>
      <w:r w:rsidR="00CF6583" w:rsidRPr="00612AE5">
        <w:rPr>
          <w:b/>
          <w:sz w:val="22"/>
          <w:szCs w:val="22"/>
        </w:rPr>
        <w:tab/>
      </w:r>
      <w:r w:rsidRPr="00612AE5">
        <w:rPr>
          <w:b/>
          <w:sz w:val="22"/>
          <w:szCs w:val="22"/>
        </w:rPr>
        <w:t>13.30</w:t>
      </w:r>
      <w:r w:rsidR="00CF6583" w:rsidRPr="00612AE5">
        <w:rPr>
          <w:b/>
          <w:sz w:val="22"/>
          <w:szCs w:val="22"/>
        </w:rPr>
        <w:t>um</w:t>
      </w:r>
    </w:p>
    <w:p w:rsidR="005C1AD7" w:rsidRPr="009211C5" w:rsidRDefault="005C1AD7" w:rsidP="00D57DA6">
      <w:pPr>
        <w:pStyle w:val="Note1Bullet"/>
        <w:numPr>
          <w:ilvl w:val="0"/>
          <w:numId w:val="0"/>
        </w:numPr>
        <w:tabs>
          <w:tab w:val="clear" w:pos="0"/>
        </w:tabs>
        <w:ind w:left="360" w:hanging="360"/>
      </w:pPr>
    </w:p>
    <w:p w:rsidR="00723231" w:rsidRPr="009211C5" w:rsidRDefault="00723231" w:rsidP="00960C67">
      <w:pPr>
        <w:pStyle w:val="StyleHeading1Heading1-MUOSTimesNewRoman"/>
        <w:pageBreakBefore w:val="0"/>
        <w:numPr>
          <w:ilvl w:val="1"/>
          <w:numId w:val="10"/>
        </w:numPr>
        <w:rPr>
          <w:rFonts w:ascii="Arial" w:hAnsi="Arial"/>
        </w:rPr>
      </w:pPr>
      <w:bookmarkStart w:id="27" w:name="_Toc252205183"/>
      <w:bookmarkStart w:id="28" w:name="_Toc386699508"/>
      <w:r w:rsidRPr="009211C5">
        <w:rPr>
          <w:rFonts w:ascii="Arial" w:hAnsi="Arial"/>
        </w:rPr>
        <w:t>Test Outputs</w:t>
      </w:r>
      <w:bookmarkEnd w:id="27"/>
      <w:bookmarkEnd w:id="28"/>
    </w:p>
    <w:p w:rsidR="00723231" w:rsidRPr="009211C5" w:rsidRDefault="00723231" w:rsidP="00F36945">
      <w:pPr>
        <w:pStyle w:val="Note1Bullet"/>
        <w:tabs>
          <w:tab w:val="clear" w:pos="0"/>
          <w:tab w:val="clear" w:pos="360"/>
        </w:tabs>
        <w:ind w:left="1728" w:hanging="576"/>
      </w:pPr>
      <w:r w:rsidRPr="009211C5">
        <w:t xml:space="preserve">The results outlined in </w:t>
      </w:r>
      <w:r w:rsidR="004F1243" w:rsidRPr="009211C5">
        <w:t>S</w:t>
      </w:r>
      <w:r w:rsidRPr="009211C5">
        <w:t>ection 4.0 are met.</w:t>
      </w:r>
    </w:p>
    <w:p w:rsidR="00723231" w:rsidRPr="009211C5" w:rsidRDefault="00723231" w:rsidP="00960C67">
      <w:pPr>
        <w:pStyle w:val="StyleHeading1Heading1-MUOSTimesNewRoman"/>
        <w:numPr>
          <w:ilvl w:val="0"/>
          <w:numId w:val="10"/>
        </w:numPr>
        <w:rPr>
          <w:rFonts w:ascii="Arial" w:hAnsi="Arial"/>
        </w:rPr>
      </w:pPr>
      <w:bookmarkStart w:id="29" w:name="_Toc252205184"/>
      <w:bookmarkStart w:id="30" w:name="_Toc386699509"/>
      <w:r w:rsidRPr="009211C5">
        <w:rPr>
          <w:rFonts w:ascii="Arial" w:hAnsi="Arial"/>
        </w:rPr>
        <w:lastRenderedPageBreak/>
        <w:t>T</w:t>
      </w:r>
      <w:r w:rsidR="0097683A" w:rsidRPr="009211C5">
        <w:rPr>
          <w:rFonts w:ascii="Arial" w:hAnsi="Arial"/>
        </w:rPr>
        <w:t>e</w:t>
      </w:r>
      <w:r w:rsidRPr="009211C5">
        <w:rPr>
          <w:rFonts w:ascii="Arial" w:hAnsi="Arial"/>
        </w:rPr>
        <w:t>st Scenario</w:t>
      </w:r>
      <w:bookmarkEnd w:id="29"/>
      <w:bookmarkEnd w:id="30"/>
    </w:p>
    <w:p w:rsidR="00712A10" w:rsidRDefault="00844EF1" w:rsidP="00844EF1">
      <w:pPr>
        <w:pStyle w:val="BodyTextIndent"/>
        <w:ind w:left="576"/>
        <w:rPr>
          <w:rFonts w:ascii="Arial" w:hAnsi="Arial" w:cs="Arial"/>
        </w:rPr>
      </w:pPr>
      <w:r w:rsidRPr="009211C5">
        <w:rPr>
          <w:rFonts w:ascii="Arial" w:hAnsi="Arial" w:cs="Arial"/>
        </w:rPr>
        <w:t>This section</w:t>
      </w:r>
      <w:r w:rsidR="00C14470" w:rsidRPr="009211C5">
        <w:rPr>
          <w:rFonts w:ascii="Arial" w:hAnsi="Arial" w:cs="Arial"/>
        </w:rPr>
        <w:t xml:space="preserve"> contains the test </w:t>
      </w:r>
      <w:r w:rsidRPr="009211C5">
        <w:rPr>
          <w:rFonts w:ascii="Arial" w:hAnsi="Arial" w:cs="Arial"/>
        </w:rPr>
        <w:t xml:space="preserve">scenario </w:t>
      </w:r>
      <w:r w:rsidR="00C14470" w:rsidRPr="009211C5">
        <w:rPr>
          <w:rFonts w:ascii="Arial" w:hAnsi="Arial" w:cs="Arial"/>
        </w:rPr>
        <w:t>procedures for this test case.</w:t>
      </w:r>
      <w:r w:rsidR="00B577EC" w:rsidRPr="009211C5">
        <w:rPr>
          <w:rFonts w:ascii="Arial" w:hAnsi="Arial" w:cs="Arial"/>
        </w:rPr>
        <w:t xml:space="preserve"> The full list of requirements is provided in Section 5.0, Requirements Traceability Verification Matrix.</w:t>
      </w:r>
    </w:p>
    <w:p w:rsidR="002E0F39" w:rsidRPr="009211C5" w:rsidRDefault="002E0F39" w:rsidP="00844EF1">
      <w:pPr>
        <w:pStyle w:val="BodyTextIndent"/>
        <w:ind w:left="576"/>
        <w:rPr>
          <w:rFonts w:ascii="Arial" w:hAnsi="Arial" w:cs="Arial"/>
        </w:rPr>
      </w:pPr>
    </w:p>
    <w:p w:rsidR="0021094E" w:rsidRPr="009211C5" w:rsidRDefault="0021094E" w:rsidP="00E71C1E">
      <w:pPr>
        <w:pStyle w:val="Caption"/>
        <w:jc w:val="center"/>
        <w:rPr>
          <w:rFonts w:ascii="Arial" w:hAnsi="Arial" w:cs="Arial"/>
        </w:rPr>
      </w:pPr>
      <w:bookmarkStart w:id="31" w:name="_Toc386522861"/>
      <w:r w:rsidRPr="009211C5">
        <w:rPr>
          <w:rFonts w:ascii="Arial" w:hAnsi="Arial" w:cs="Arial"/>
          <w:b/>
          <w:i w:val="0"/>
        </w:rPr>
        <w:t xml:space="preserve">Table </w:t>
      </w:r>
      <w:r w:rsidRPr="009211C5">
        <w:rPr>
          <w:rFonts w:ascii="Arial" w:hAnsi="Arial" w:cs="Arial"/>
          <w:b/>
          <w:i w:val="0"/>
        </w:rPr>
        <w:fldChar w:fldCharType="begin"/>
      </w:r>
      <w:r w:rsidRPr="009211C5">
        <w:rPr>
          <w:rFonts w:ascii="Arial" w:hAnsi="Arial" w:cs="Arial"/>
          <w:b/>
          <w:i w:val="0"/>
        </w:rPr>
        <w:instrText xml:space="preserve"> SEQ Table \* ARABIC </w:instrText>
      </w:r>
      <w:r w:rsidRPr="009211C5">
        <w:rPr>
          <w:rFonts w:ascii="Arial" w:hAnsi="Arial" w:cs="Arial"/>
          <w:b/>
          <w:i w:val="0"/>
        </w:rPr>
        <w:fldChar w:fldCharType="separate"/>
      </w:r>
      <w:r w:rsidR="00AB10A1">
        <w:rPr>
          <w:rFonts w:ascii="Arial" w:hAnsi="Arial" w:cs="Arial"/>
          <w:b/>
          <w:i w:val="0"/>
          <w:noProof/>
        </w:rPr>
        <w:t>1</w:t>
      </w:r>
      <w:r w:rsidRPr="009211C5">
        <w:rPr>
          <w:rFonts w:ascii="Arial" w:hAnsi="Arial" w:cs="Arial"/>
          <w:b/>
          <w:i w:val="0"/>
        </w:rPr>
        <w:fldChar w:fldCharType="end"/>
      </w:r>
      <w:r w:rsidR="00E71C1E" w:rsidRPr="009211C5">
        <w:rPr>
          <w:rFonts w:ascii="Arial" w:hAnsi="Arial" w:cs="Arial"/>
          <w:b/>
          <w:i w:val="0"/>
        </w:rPr>
        <w:t xml:space="preserve"> - </w:t>
      </w:r>
      <w:r w:rsidR="00E14674" w:rsidRPr="009211C5">
        <w:rPr>
          <w:rFonts w:ascii="Arial" w:hAnsi="Arial" w:cs="Arial"/>
          <w:b/>
          <w:i w:val="0"/>
        </w:rPr>
        <w:t>Test Steps and Expected Results</w:t>
      </w:r>
      <w:bookmarkEnd w:id="31"/>
    </w:p>
    <w:tbl>
      <w:tblPr>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0"/>
        <w:gridCol w:w="2641"/>
        <w:gridCol w:w="1647"/>
        <w:gridCol w:w="331"/>
        <w:gridCol w:w="647"/>
        <w:gridCol w:w="3310"/>
        <w:tblGridChange w:id="32">
          <w:tblGrid>
            <w:gridCol w:w="10"/>
            <w:gridCol w:w="1010"/>
            <w:gridCol w:w="10"/>
            <w:gridCol w:w="2631"/>
            <w:gridCol w:w="1647"/>
            <w:gridCol w:w="331"/>
            <w:gridCol w:w="10"/>
            <w:gridCol w:w="637"/>
            <w:gridCol w:w="10"/>
            <w:gridCol w:w="3300"/>
            <w:gridCol w:w="10"/>
          </w:tblGrid>
        </w:tblGridChange>
      </w:tblGrid>
      <w:tr w:rsidR="00E14674" w:rsidRPr="009211C5" w:rsidTr="00612AE5">
        <w:trPr>
          <w:cantSplit/>
          <w:tblHeader/>
        </w:trPr>
        <w:tc>
          <w:tcPr>
            <w:tcW w:w="1020" w:type="dxa"/>
            <w:shd w:val="clear" w:color="auto" w:fill="F2F2F2" w:themeFill="background1" w:themeFillShade="F2"/>
            <w:vAlign w:val="center"/>
          </w:tcPr>
          <w:p w:rsidR="00E14674" w:rsidRPr="009211C5" w:rsidRDefault="00E14674" w:rsidP="00612AE5">
            <w:pPr>
              <w:pStyle w:val="Tableheading"/>
              <w:snapToGrid w:val="0"/>
              <w:spacing w:beforeLines="20" w:before="48" w:afterLines="20" w:after="48"/>
              <w:rPr>
                <w:rFonts w:ascii="Arial" w:hAnsi="Arial" w:cs="Arial"/>
                <w:szCs w:val="22"/>
              </w:rPr>
            </w:pPr>
            <w:r w:rsidRPr="009211C5">
              <w:rPr>
                <w:rFonts w:ascii="Arial" w:hAnsi="Arial" w:cs="Arial"/>
                <w:szCs w:val="22"/>
              </w:rPr>
              <w:t>Step #</w:t>
            </w:r>
          </w:p>
        </w:tc>
        <w:tc>
          <w:tcPr>
            <w:tcW w:w="2641" w:type="dxa"/>
            <w:shd w:val="clear" w:color="auto" w:fill="F2F2F2" w:themeFill="background1" w:themeFillShade="F2"/>
            <w:vAlign w:val="center"/>
          </w:tcPr>
          <w:p w:rsidR="00E14674" w:rsidRPr="009211C5" w:rsidRDefault="00E14674" w:rsidP="00616330">
            <w:pPr>
              <w:pStyle w:val="Tableheading"/>
              <w:snapToGrid w:val="0"/>
              <w:spacing w:beforeLines="20" w:before="48" w:afterLines="20" w:after="48"/>
              <w:rPr>
                <w:rFonts w:ascii="Arial" w:hAnsi="Arial" w:cs="Arial"/>
                <w:szCs w:val="22"/>
              </w:rPr>
            </w:pPr>
            <w:r w:rsidRPr="009211C5">
              <w:rPr>
                <w:rFonts w:ascii="Arial" w:hAnsi="Arial" w:cs="Arial"/>
                <w:szCs w:val="22"/>
              </w:rPr>
              <w:t>Actions / Inputs</w:t>
            </w:r>
          </w:p>
        </w:tc>
        <w:tc>
          <w:tcPr>
            <w:tcW w:w="1978" w:type="dxa"/>
            <w:gridSpan w:val="2"/>
            <w:shd w:val="clear" w:color="auto" w:fill="F2F2F2" w:themeFill="background1" w:themeFillShade="F2"/>
            <w:vAlign w:val="center"/>
          </w:tcPr>
          <w:p w:rsidR="00E14674" w:rsidRPr="009211C5" w:rsidRDefault="00E14674" w:rsidP="00616330">
            <w:pPr>
              <w:pStyle w:val="Tableheading"/>
              <w:snapToGrid w:val="0"/>
              <w:spacing w:beforeLines="20" w:before="48" w:afterLines="20" w:after="48"/>
              <w:rPr>
                <w:rFonts w:ascii="Arial" w:hAnsi="Arial" w:cs="Arial"/>
                <w:szCs w:val="22"/>
              </w:rPr>
            </w:pPr>
            <w:r w:rsidRPr="009211C5">
              <w:rPr>
                <w:rFonts w:ascii="Arial" w:hAnsi="Arial" w:cs="Arial"/>
                <w:szCs w:val="22"/>
              </w:rPr>
              <w:t>Expected Results</w:t>
            </w:r>
          </w:p>
        </w:tc>
        <w:tc>
          <w:tcPr>
            <w:tcW w:w="647" w:type="dxa"/>
            <w:shd w:val="clear" w:color="auto" w:fill="F2F2F2" w:themeFill="background1" w:themeFillShade="F2"/>
            <w:vAlign w:val="center"/>
          </w:tcPr>
          <w:p w:rsidR="00E14674" w:rsidRPr="009211C5" w:rsidRDefault="00E14674" w:rsidP="00616330">
            <w:pPr>
              <w:pStyle w:val="Tableheading"/>
              <w:snapToGrid w:val="0"/>
              <w:spacing w:beforeLines="20" w:before="48" w:afterLines="20" w:after="48"/>
              <w:rPr>
                <w:rFonts w:ascii="Arial" w:hAnsi="Arial" w:cs="Arial"/>
                <w:szCs w:val="22"/>
              </w:rPr>
            </w:pPr>
            <w:r w:rsidRPr="009211C5">
              <w:rPr>
                <w:rFonts w:ascii="Arial" w:hAnsi="Arial" w:cs="Arial"/>
                <w:szCs w:val="22"/>
              </w:rPr>
              <w:t>P/F</w:t>
            </w:r>
          </w:p>
        </w:tc>
        <w:tc>
          <w:tcPr>
            <w:tcW w:w="3310" w:type="dxa"/>
            <w:shd w:val="clear" w:color="auto" w:fill="F2F2F2" w:themeFill="background1" w:themeFillShade="F2"/>
            <w:vAlign w:val="center"/>
          </w:tcPr>
          <w:p w:rsidR="00E14674" w:rsidRPr="009211C5" w:rsidRDefault="00E14674" w:rsidP="00616330">
            <w:pPr>
              <w:pStyle w:val="Tableheading"/>
              <w:snapToGrid w:val="0"/>
              <w:spacing w:beforeLines="20" w:before="48" w:afterLines="20" w:after="48"/>
              <w:rPr>
                <w:rFonts w:ascii="Arial" w:hAnsi="Arial" w:cs="Arial"/>
                <w:szCs w:val="22"/>
              </w:rPr>
            </w:pPr>
            <w:r w:rsidRPr="009211C5">
              <w:rPr>
                <w:rFonts w:ascii="Arial" w:hAnsi="Arial" w:cs="Arial"/>
                <w:szCs w:val="22"/>
              </w:rPr>
              <w:t>Comments</w:t>
            </w:r>
          </w:p>
        </w:tc>
      </w:tr>
      <w:tr w:rsidR="00F51F7F" w:rsidRPr="009211C5" w:rsidTr="00612AE5">
        <w:trPr>
          <w:cantSplit/>
        </w:trPr>
        <w:tc>
          <w:tcPr>
            <w:tcW w:w="9596" w:type="dxa"/>
            <w:gridSpan w:val="6"/>
            <w:shd w:val="clear" w:color="auto" w:fill="FFC000"/>
          </w:tcPr>
          <w:p w:rsidR="00F51F7F" w:rsidRPr="00612AE5" w:rsidRDefault="00E1370A" w:rsidP="00612AE5">
            <w:pPr>
              <w:spacing w:before="120" w:after="120"/>
              <w:jc w:val="center"/>
              <w:rPr>
                <w:rFonts w:ascii="Arial" w:hAnsi="Arial" w:cs="Arial"/>
                <w:b/>
                <w:bCs/>
                <w:sz w:val="22"/>
                <w:szCs w:val="22"/>
                <w:u w:val="single"/>
              </w:rPr>
            </w:pPr>
            <w:r w:rsidRPr="009211C5">
              <w:rPr>
                <w:rFonts w:ascii="Arial" w:hAnsi="Arial" w:cs="Arial"/>
                <w:b/>
                <w:bCs/>
                <w:sz w:val="22"/>
                <w:szCs w:val="22"/>
                <w:u w:val="single"/>
              </w:rPr>
              <w:t xml:space="preserve">IMPORTANT </w:t>
            </w:r>
            <w:r w:rsidR="00F51F7F" w:rsidRPr="00612AE5">
              <w:rPr>
                <w:rFonts w:ascii="Arial" w:hAnsi="Arial" w:cs="Arial"/>
                <w:b/>
                <w:bCs/>
                <w:sz w:val="22"/>
                <w:szCs w:val="22"/>
                <w:u w:val="single"/>
              </w:rPr>
              <w:t>NOTE</w:t>
            </w:r>
          </w:p>
          <w:p w:rsidR="00F51F7F" w:rsidRPr="009211C5" w:rsidRDefault="00F51F7F" w:rsidP="004C587A">
            <w:pPr>
              <w:spacing w:before="120" w:after="120"/>
              <w:rPr>
                <w:rFonts w:ascii="Arial" w:hAnsi="Arial" w:cs="Arial"/>
                <w:bCs/>
                <w:sz w:val="22"/>
                <w:szCs w:val="22"/>
              </w:rPr>
            </w:pPr>
            <w:r w:rsidRPr="009211C5">
              <w:rPr>
                <w:rFonts w:ascii="Arial" w:hAnsi="Arial" w:cs="Arial"/>
                <w:bCs/>
                <w:sz w:val="22"/>
                <w:szCs w:val="22"/>
              </w:rPr>
              <w:t xml:space="preserve">This test procedure should be run at least two times.  The first run should be done with </w:t>
            </w:r>
            <w:proofErr w:type="spellStart"/>
            <w:r w:rsidRPr="009211C5">
              <w:rPr>
                <w:rFonts w:ascii="Arial" w:hAnsi="Arial" w:cs="Arial"/>
                <w:bCs/>
                <w:sz w:val="22"/>
                <w:szCs w:val="22"/>
              </w:rPr>
              <w:t>RaFTR</w:t>
            </w:r>
            <w:proofErr w:type="spellEnd"/>
            <w:r w:rsidRPr="009211C5">
              <w:rPr>
                <w:rFonts w:ascii="Arial" w:hAnsi="Arial" w:cs="Arial"/>
                <w:bCs/>
                <w:sz w:val="22"/>
                <w:szCs w:val="22"/>
              </w:rPr>
              <w:t xml:space="preserve"> providing Mode 3 data for both GOES-R West and GOES-R East.  The </w:t>
            </w:r>
            <w:proofErr w:type="spellStart"/>
            <w:r w:rsidRPr="009211C5">
              <w:rPr>
                <w:rFonts w:ascii="Arial" w:hAnsi="Arial" w:cs="Arial"/>
                <w:bCs/>
                <w:sz w:val="22"/>
                <w:szCs w:val="22"/>
              </w:rPr>
              <w:t>RaFTR</w:t>
            </w:r>
            <w:proofErr w:type="spellEnd"/>
            <w:r w:rsidRPr="009211C5">
              <w:rPr>
                <w:rFonts w:ascii="Arial" w:hAnsi="Arial" w:cs="Arial"/>
                <w:bCs/>
                <w:sz w:val="22"/>
                <w:szCs w:val="22"/>
              </w:rPr>
              <w:t xml:space="preserve"> should remain in this configuration as long as possible</w:t>
            </w:r>
            <w:r w:rsidR="00E1370A" w:rsidRPr="009211C5">
              <w:rPr>
                <w:rFonts w:ascii="Arial" w:hAnsi="Arial" w:cs="Arial"/>
                <w:bCs/>
                <w:sz w:val="22"/>
                <w:szCs w:val="22"/>
              </w:rPr>
              <w:t xml:space="preserve">, ideally through completion of </w:t>
            </w:r>
            <w:r w:rsidR="00E1370A" w:rsidRPr="00612AE5">
              <w:rPr>
                <w:rFonts w:ascii="Arial" w:hAnsi="Arial" w:cs="Arial"/>
                <w:b/>
                <w:bCs/>
                <w:sz w:val="22"/>
                <w:szCs w:val="22"/>
                <w:highlight w:val="yellow"/>
              </w:rPr>
              <w:t xml:space="preserve">Step </w:t>
            </w:r>
            <w:r w:rsidR="00C56FB8">
              <w:rPr>
                <w:rFonts w:ascii="Arial" w:hAnsi="Arial" w:cs="Arial"/>
                <w:b/>
                <w:bCs/>
                <w:sz w:val="22"/>
                <w:szCs w:val="22"/>
                <w:highlight w:val="yellow"/>
              </w:rPr>
              <w:fldChar w:fldCharType="begin"/>
            </w:r>
            <w:r w:rsidR="00C56FB8">
              <w:rPr>
                <w:rFonts w:ascii="Arial" w:hAnsi="Arial" w:cs="Arial"/>
                <w:b/>
                <w:bCs/>
                <w:sz w:val="22"/>
                <w:szCs w:val="22"/>
                <w:highlight w:val="yellow"/>
              </w:rPr>
              <w:instrText xml:space="preserve"> REF _Ref387063929 \r \h </w:instrText>
            </w:r>
            <w:r w:rsidR="00C56FB8">
              <w:rPr>
                <w:rFonts w:ascii="Arial" w:hAnsi="Arial" w:cs="Arial"/>
                <w:b/>
                <w:bCs/>
                <w:sz w:val="22"/>
                <w:szCs w:val="22"/>
                <w:highlight w:val="yellow"/>
              </w:rPr>
            </w:r>
            <w:r w:rsidR="00C56FB8">
              <w:rPr>
                <w:rFonts w:ascii="Arial" w:hAnsi="Arial" w:cs="Arial"/>
                <w:b/>
                <w:bCs/>
                <w:sz w:val="22"/>
                <w:szCs w:val="22"/>
                <w:highlight w:val="yellow"/>
              </w:rPr>
              <w:fldChar w:fldCharType="separate"/>
            </w:r>
            <w:r w:rsidR="00C56FB8">
              <w:rPr>
                <w:rFonts w:ascii="Arial" w:hAnsi="Arial" w:cs="Arial"/>
                <w:b/>
                <w:bCs/>
                <w:sz w:val="22"/>
                <w:szCs w:val="22"/>
                <w:highlight w:val="yellow"/>
              </w:rPr>
              <w:t>246</w:t>
            </w:r>
            <w:r w:rsidR="00C56FB8">
              <w:rPr>
                <w:rFonts w:ascii="Arial" w:hAnsi="Arial" w:cs="Arial"/>
                <w:b/>
                <w:bCs/>
                <w:sz w:val="22"/>
                <w:szCs w:val="22"/>
                <w:highlight w:val="yellow"/>
              </w:rPr>
              <w:fldChar w:fldCharType="end"/>
            </w:r>
            <w:r w:rsidR="00E1370A" w:rsidRPr="009211C5">
              <w:rPr>
                <w:rFonts w:ascii="Arial" w:hAnsi="Arial" w:cs="Arial"/>
                <w:bCs/>
                <w:sz w:val="22"/>
                <w:szCs w:val="22"/>
              </w:rPr>
              <w:t xml:space="preserve">.  </w:t>
            </w:r>
            <w:r w:rsidR="00E1370A" w:rsidRPr="00612AE5">
              <w:rPr>
                <w:rFonts w:ascii="Arial" w:hAnsi="Arial" w:cs="Arial"/>
                <w:bCs/>
                <w:sz w:val="22"/>
                <w:szCs w:val="22"/>
              </w:rPr>
              <w:t xml:space="preserve">The remainder of the test and all future runs can be accomplished with the </w:t>
            </w:r>
            <w:proofErr w:type="spellStart"/>
            <w:r w:rsidR="00E1370A" w:rsidRPr="00612AE5">
              <w:rPr>
                <w:rFonts w:ascii="Arial" w:hAnsi="Arial" w:cs="Arial"/>
                <w:bCs/>
                <w:sz w:val="22"/>
                <w:szCs w:val="22"/>
              </w:rPr>
              <w:t>RaFTR</w:t>
            </w:r>
            <w:proofErr w:type="spellEnd"/>
            <w:r w:rsidR="00E1370A" w:rsidRPr="00612AE5">
              <w:rPr>
                <w:rFonts w:ascii="Arial" w:hAnsi="Arial" w:cs="Arial"/>
                <w:bCs/>
                <w:sz w:val="22"/>
                <w:szCs w:val="22"/>
              </w:rPr>
              <w:t xml:space="preserve"> configured to provide data per the scenarios identified in Requirement 2815.</w:t>
            </w:r>
          </w:p>
        </w:tc>
      </w:tr>
      <w:tr w:rsidR="00AB2BF7" w:rsidRPr="009211C5" w:rsidTr="00612AE5">
        <w:trPr>
          <w:cantSplit/>
        </w:trPr>
        <w:tc>
          <w:tcPr>
            <w:tcW w:w="9596" w:type="dxa"/>
            <w:gridSpan w:val="6"/>
            <w:shd w:val="clear" w:color="auto" w:fill="EAF1DD" w:themeFill="accent3" w:themeFillTint="33"/>
          </w:tcPr>
          <w:p w:rsidR="00AB2BF7" w:rsidRPr="00612AE5" w:rsidRDefault="00AB2BF7" w:rsidP="00612AE5">
            <w:pPr>
              <w:pStyle w:val="StyleHeading1Heading1-MUOSTimesNewRoman"/>
              <w:pageBreakBefore w:val="0"/>
              <w:numPr>
                <w:ilvl w:val="1"/>
                <w:numId w:val="10"/>
              </w:numPr>
              <w:ind w:left="550"/>
              <w:rPr>
                <w:rFonts w:ascii="Arial" w:hAnsi="Arial"/>
              </w:rPr>
            </w:pPr>
            <w:bookmarkStart w:id="33" w:name="_Ref386519106"/>
            <w:bookmarkStart w:id="34" w:name="_Toc386699510"/>
            <w:r w:rsidRPr="00612AE5">
              <w:rPr>
                <w:rFonts w:ascii="Arial" w:hAnsi="Arial"/>
              </w:rPr>
              <w:t>Pre-Test Preparations and Checks</w:t>
            </w:r>
            <w:bookmarkEnd w:id="33"/>
            <w:bookmarkEnd w:id="34"/>
          </w:p>
          <w:p w:rsidR="00EC6221" w:rsidRPr="009211C5" w:rsidRDefault="003431B0" w:rsidP="00616330">
            <w:pPr>
              <w:spacing w:before="120" w:after="120"/>
              <w:rPr>
                <w:rFonts w:ascii="Arial" w:hAnsi="Arial" w:cs="Arial"/>
                <w:bCs/>
                <w:sz w:val="22"/>
                <w:szCs w:val="22"/>
              </w:rPr>
            </w:pPr>
            <w:r>
              <w:rPr>
                <w:rFonts w:ascii="Arial" w:hAnsi="Arial" w:cs="Arial"/>
                <w:bCs/>
                <w:sz w:val="22"/>
                <w:szCs w:val="22"/>
              </w:rPr>
              <w:t>Ensure that t</w:t>
            </w:r>
            <w:r w:rsidRPr="009211C5">
              <w:rPr>
                <w:rFonts w:ascii="Arial" w:hAnsi="Arial" w:cs="Arial"/>
                <w:bCs/>
                <w:sz w:val="22"/>
                <w:szCs w:val="22"/>
              </w:rPr>
              <w:t xml:space="preserve">his </w:t>
            </w:r>
            <w:r w:rsidR="00EC6221" w:rsidRPr="009211C5">
              <w:rPr>
                <w:rFonts w:ascii="Arial" w:hAnsi="Arial" w:cs="Arial"/>
                <w:bCs/>
                <w:sz w:val="22"/>
                <w:szCs w:val="22"/>
              </w:rPr>
              <w:t xml:space="preserve">test is being performed on an operationally-representative clustered environment system.  As such, </w:t>
            </w:r>
            <w:r w:rsidR="007F3A72" w:rsidRPr="009211C5">
              <w:rPr>
                <w:rFonts w:ascii="Arial" w:hAnsi="Arial" w:cs="Arial"/>
                <w:bCs/>
                <w:sz w:val="22"/>
                <w:szCs w:val="22"/>
              </w:rPr>
              <w:t xml:space="preserve">Requirement 2856 </w:t>
            </w:r>
            <w:r w:rsidR="00EC6221" w:rsidRPr="009211C5">
              <w:rPr>
                <w:rFonts w:ascii="Arial" w:hAnsi="Arial" w:cs="Arial"/>
                <w:bCs/>
                <w:sz w:val="22"/>
                <w:szCs w:val="22"/>
              </w:rPr>
              <w:t xml:space="preserve">will be met upon </w:t>
            </w:r>
            <w:r w:rsidR="007F3A72" w:rsidRPr="009211C5">
              <w:rPr>
                <w:rFonts w:ascii="Arial" w:hAnsi="Arial" w:cs="Arial"/>
                <w:bCs/>
                <w:sz w:val="22"/>
                <w:szCs w:val="22"/>
              </w:rPr>
              <w:t xml:space="preserve">successful </w:t>
            </w:r>
            <w:r w:rsidR="00EC6221" w:rsidRPr="009211C5">
              <w:rPr>
                <w:rFonts w:ascii="Arial" w:hAnsi="Arial" w:cs="Arial"/>
                <w:bCs/>
                <w:sz w:val="22"/>
                <w:szCs w:val="22"/>
              </w:rPr>
              <w:t xml:space="preserve">completion of </w:t>
            </w:r>
            <w:r w:rsidR="007F3A72" w:rsidRPr="009211C5">
              <w:rPr>
                <w:rFonts w:ascii="Arial" w:hAnsi="Arial" w:cs="Arial"/>
                <w:bCs/>
                <w:sz w:val="22"/>
                <w:szCs w:val="22"/>
              </w:rPr>
              <w:t xml:space="preserve">this </w:t>
            </w:r>
            <w:r w:rsidR="00EC6221" w:rsidRPr="009211C5">
              <w:rPr>
                <w:rFonts w:ascii="Arial" w:hAnsi="Arial" w:cs="Arial"/>
                <w:bCs/>
                <w:sz w:val="22"/>
                <w:szCs w:val="22"/>
              </w:rPr>
              <w:t>test</w:t>
            </w:r>
            <w:r w:rsidR="007F3A72" w:rsidRPr="009211C5">
              <w:rPr>
                <w:rFonts w:ascii="Arial" w:hAnsi="Arial" w:cs="Arial"/>
                <w:bCs/>
                <w:sz w:val="22"/>
                <w:szCs w:val="22"/>
              </w:rPr>
              <w:t>.</w:t>
            </w:r>
          </w:p>
          <w:p w:rsidR="00EC6221" w:rsidRPr="009211C5" w:rsidRDefault="00EC6221" w:rsidP="00616330">
            <w:pPr>
              <w:spacing w:before="40" w:after="40"/>
              <w:ind w:left="720" w:hanging="720"/>
              <w:rPr>
                <w:rFonts w:ascii="Arial" w:hAnsi="Arial" w:cs="Arial"/>
                <w:bCs/>
                <w:sz w:val="22"/>
                <w:szCs w:val="22"/>
              </w:rPr>
            </w:pPr>
            <w:r w:rsidRPr="009211C5">
              <w:rPr>
                <w:rFonts w:ascii="Arial" w:hAnsi="Arial" w:cs="Arial"/>
                <w:bCs/>
                <w:sz w:val="22"/>
                <w:szCs w:val="22"/>
              </w:rPr>
              <w:t>2856.</w:t>
            </w:r>
            <w:r w:rsidRPr="009211C5">
              <w:rPr>
                <w:rFonts w:ascii="Arial" w:hAnsi="Arial" w:cs="Arial"/>
                <w:bCs/>
                <w:sz w:val="22"/>
                <w:szCs w:val="22"/>
              </w:rPr>
              <w:tab/>
              <w:t>Demonstration AWIPS-II Configuration.  Demonstration should be performed on an operationally representative clustered environment.</w:t>
            </w:r>
          </w:p>
          <w:p w:rsidR="00923327" w:rsidRPr="009211C5" w:rsidRDefault="00923327" w:rsidP="00616330">
            <w:pPr>
              <w:spacing w:before="40" w:after="40"/>
              <w:ind w:left="720" w:hanging="720"/>
              <w:rPr>
                <w:rFonts w:ascii="Arial" w:hAnsi="Arial" w:cs="Arial"/>
                <w:color w:val="000000"/>
                <w:sz w:val="22"/>
                <w:szCs w:val="22"/>
              </w:rPr>
            </w:pPr>
            <w:r w:rsidRPr="009211C5">
              <w:rPr>
                <w:rFonts w:ascii="Arial" w:hAnsi="Arial" w:cs="Arial"/>
                <w:bCs/>
                <w:sz w:val="22"/>
                <w:szCs w:val="22"/>
              </w:rPr>
              <w:t>2815</w:t>
            </w:r>
            <w:r w:rsidRPr="009211C5">
              <w:rPr>
                <w:rFonts w:ascii="Arial" w:hAnsi="Arial" w:cs="Arial"/>
                <w:bCs/>
                <w:sz w:val="22"/>
                <w:szCs w:val="22"/>
              </w:rPr>
              <w:tab/>
            </w:r>
            <w:r w:rsidRPr="009211C5">
              <w:rPr>
                <w:rFonts w:ascii="Arial" w:hAnsi="Arial" w:cs="Arial"/>
                <w:color w:val="000000"/>
                <w:sz w:val="22"/>
                <w:szCs w:val="22"/>
              </w:rPr>
              <w:t xml:space="preserve">The </w:t>
            </w:r>
            <w:proofErr w:type="spellStart"/>
            <w:r w:rsidRPr="009211C5">
              <w:rPr>
                <w:rFonts w:ascii="Arial" w:hAnsi="Arial" w:cs="Arial"/>
                <w:color w:val="000000"/>
                <w:sz w:val="22"/>
                <w:szCs w:val="22"/>
              </w:rPr>
              <w:t>RaFTR</w:t>
            </w:r>
            <w:proofErr w:type="spellEnd"/>
            <w:r w:rsidRPr="009211C5">
              <w:rPr>
                <w:rFonts w:ascii="Arial" w:hAnsi="Arial" w:cs="Arial"/>
                <w:color w:val="000000"/>
                <w:sz w:val="22"/>
                <w:szCs w:val="22"/>
              </w:rPr>
              <w:t>/TNCF/AWIPS-II will run flowing GOES East and West data for at least 24 consecutive hours in the following scenarios :</w:t>
            </w:r>
          </w:p>
          <w:p w:rsidR="00923327" w:rsidRPr="009211C5" w:rsidRDefault="00923327" w:rsidP="00616330">
            <w:pPr>
              <w:spacing w:before="40" w:after="40"/>
              <w:ind w:left="1152" w:hanging="432"/>
              <w:rPr>
                <w:rFonts w:ascii="Arial" w:hAnsi="Arial" w:cs="Arial"/>
                <w:color w:val="000000"/>
                <w:sz w:val="22"/>
                <w:szCs w:val="22"/>
              </w:rPr>
            </w:pPr>
            <w:r w:rsidRPr="009211C5">
              <w:rPr>
                <w:rFonts w:ascii="Arial" w:hAnsi="Arial" w:cs="Arial"/>
                <w:color w:val="000000"/>
                <w:sz w:val="22"/>
                <w:szCs w:val="22"/>
              </w:rPr>
              <w:t>a.</w:t>
            </w:r>
            <w:r w:rsidRPr="009211C5">
              <w:rPr>
                <w:rFonts w:ascii="Arial" w:hAnsi="Arial" w:cs="Arial"/>
                <w:color w:val="000000"/>
                <w:sz w:val="22"/>
                <w:szCs w:val="22"/>
              </w:rPr>
              <w:tab/>
              <w:t>GOES West Scan Mode (Mode 4) and GOES East Flex Mode (Mode 3)</w:t>
            </w:r>
          </w:p>
          <w:p w:rsidR="00923327" w:rsidRPr="009211C5" w:rsidRDefault="00923327" w:rsidP="00616330">
            <w:pPr>
              <w:spacing w:before="40" w:after="40"/>
              <w:ind w:left="1152" w:hanging="432"/>
              <w:rPr>
                <w:rFonts w:ascii="Arial" w:hAnsi="Arial" w:cs="Arial"/>
                <w:color w:val="000000"/>
                <w:sz w:val="22"/>
                <w:szCs w:val="22"/>
              </w:rPr>
            </w:pPr>
            <w:r w:rsidRPr="009211C5">
              <w:rPr>
                <w:rFonts w:ascii="Arial" w:hAnsi="Arial" w:cs="Arial"/>
                <w:color w:val="000000"/>
                <w:sz w:val="22"/>
                <w:szCs w:val="22"/>
              </w:rPr>
              <w:t>b.</w:t>
            </w:r>
            <w:r w:rsidRPr="009211C5">
              <w:rPr>
                <w:rFonts w:ascii="Arial" w:hAnsi="Arial" w:cs="Arial"/>
                <w:color w:val="000000"/>
                <w:sz w:val="22"/>
                <w:szCs w:val="22"/>
              </w:rPr>
              <w:tab/>
              <w:t>GOES West Scan Mode (Mode 4) and GOES East Scan Mode (Mode 4)</w:t>
            </w:r>
          </w:p>
          <w:p w:rsidR="00923327" w:rsidRPr="009211C5" w:rsidRDefault="00923327" w:rsidP="00616330">
            <w:pPr>
              <w:spacing w:before="40" w:after="40"/>
              <w:ind w:left="1152" w:hanging="432"/>
              <w:rPr>
                <w:rFonts w:ascii="Arial" w:hAnsi="Arial" w:cs="Arial"/>
                <w:color w:val="000000"/>
                <w:sz w:val="22"/>
                <w:szCs w:val="22"/>
              </w:rPr>
            </w:pPr>
            <w:r w:rsidRPr="009211C5">
              <w:rPr>
                <w:rFonts w:ascii="Arial" w:hAnsi="Arial" w:cs="Arial"/>
                <w:color w:val="000000"/>
                <w:sz w:val="22"/>
                <w:szCs w:val="22"/>
              </w:rPr>
              <w:t>c.</w:t>
            </w:r>
            <w:r w:rsidRPr="009211C5">
              <w:rPr>
                <w:rFonts w:ascii="Arial" w:hAnsi="Arial" w:cs="Arial"/>
                <w:color w:val="000000"/>
                <w:sz w:val="22"/>
                <w:szCs w:val="22"/>
              </w:rPr>
              <w:tab/>
              <w:t>GOES West Flex Mode (Mode 3) and GOES East Flex Mode (Mode 3)</w:t>
            </w:r>
          </w:p>
          <w:p w:rsidR="00B82E7A" w:rsidRPr="009211C5" w:rsidRDefault="00923327" w:rsidP="00616330">
            <w:pPr>
              <w:spacing w:before="40" w:after="40"/>
              <w:ind w:left="1152" w:hanging="432"/>
              <w:rPr>
                <w:rFonts w:ascii="Arial" w:hAnsi="Arial" w:cs="Arial"/>
                <w:bCs/>
                <w:sz w:val="22"/>
                <w:szCs w:val="22"/>
              </w:rPr>
            </w:pPr>
            <w:r w:rsidRPr="009211C5">
              <w:rPr>
                <w:rFonts w:ascii="Arial" w:hAnsi="Arial" w:cs="Arial"/>
                <w:color w:val="000000"/>
                <w:sz w:val="22"/>
                <w:szCs w:val="22"/>
              </w:rPr>
              <w:t>d.</w:t>
            </w:r>
            <w:r w:rsidRPr="009211C5">
              <w:rPr>
                <w:rFonts w:ascii="Arial" w:hAnsi="Arial" w:cs="Arial"/>
                <w:color w:val="000000"/>
                <w:sz w:val="22"/>
                <w:szCs w:val="22"/>
              </w:rPr>
              <w:tab/>
              <w:t>GOES West Flex Mode (Mode 3) and GOES East Scan Mode (Mode 4)</w:t>
            </w:r>
          </w:p>
        </w:tc>
      </w:tr>
      <w:tr w:rsidR="003431B0" w:rsidRPr="009211C5" w:rsidTr="00616330">
        <w:trPr>
          <w:cantSplit/>
        </w:trPr>
        <w:tc>
          <w:tcPr>
            <w:tcW w:w="1020" w:type="dxa"/>
            <w:vAlign w:val="center"/>
          </w:tcPr>
          <w:p w:rsidR="003431B0" w:rsidRPr="009211C5" w:rsidRDefault="003431B0"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3431B0" w:rsidRDefault="003431B0" w:rsidP="00612AE5">
            <w:pPr>
              <w:snapToGrid w:val="0"/>
              <w:spacing w:beforeLines="20" w:before="48" w:afterLines="20" w:after="48"/>
              <w:rPr>
                <w:rFonts w:ascii="Arial" w:hAnsi="Arial" w:cs="Arial"/>
                <w:sz w:val="22"/>
                <w:szCs w:val="22"/>
              </w:rPr>
            </w:pPr>
            <w:r>
              <w:rPr>
                <w:rFonts w:ascii="Arial" w:hAnsi="Arial" w:cs="Arial"/>
                <w:sz w:val="22"/>
                <w:szCs w:val="22"/>
              </w:rPr>
              <w:t xml:space="preserve">Review Section 3.0 and verify with Configuration Management the </w:t>
            </w:r>
            <w:r w:rsidRPr="00612AE5">
              <w:rPr>
                <w:rFonts w:ascii="Arial" w:hAnsi="Arial" w:cs="Arial"/>
                <w:sz w:val="22"/>
                <w:szCs w:val="22"/>
              </w:rPr>
              <w:t>AWIPS-II operationally-representative clustered environment</w:t>
            </w:r>
            <w:r>
              <w:rPr>
                <w:rFonts w:ascii="Arial" w:hAnsi="Arial" w:cs="Arial"/>
                <w:sz w:val="22"/>
                <w:szCs w:val="22"/>
              </w:rPr>
              <w:t>.</w:t>
            </w:r>
          </w:p>
        </w:tc>
        <w:tc>
          <w:tcPr>
            <w:tcW w:w="1978" w:type="dxa"/>
            <w:gridSpan w:val="2"/>
          </w:tcPr>
          <w:p w:rsidR="003431B0" w:rsidRPr="009211C5" w:rsidRDefault="003431B0" w:rsidP="00616330">
            <w:pPr>
              <w:spacing w:beforeLines="20" w:before="48" w:afterLines="20" w:after="48"/>
              <w:jc w:val="center"/>
              <w:rPr>
                <w:rFonts w:ascii="Arial" w:hAnsi="Arial" w:cs="Arial"/>
                <w:noProof/>
                <w:sz w:val="22"/>
                <w:szCs w:val="22"/>
                <w:lang w:eastAsia="en-US"/>
              </w:rPr>
            </w:pPr>
          </w:p>
        </w:tc>
        <w:tc>
          <w:tcPr>
            <w:tcW w:w="647" w:type="dxa"/>
          </w:tcPr>
          <w:p w:rsidR="003431B0" w:rsidRPr="009211C5" w:rsidRDefault="003431B0" w:rsidP="00616330">
            <w:pPr>
              <w:pStyle w:val="Tableheading"/>
              <w:snapToGrid w:val="0"/>
              <w:spacing w:beforeLines="20" w:before="48" w:afterLines="20" w:after="48"/>
              <w:jc w:val="left"/>
              <w:rPr>
                <w:rFonts w:ascii="Arial" w:hAnsi="Arial" w:cs="Arial"/>
                <w:b w:val="0"/>
                <w:bCs/>
                <w:szCs w:val="22"/>
              </w:rPr>
            </w:pPr>
          </w:p>
        </w:tc>
        <w:tc>
          <w:tcPr>
            <w:tcW w:w="3310" w:type="dxa"/>
          </w:tcPr>
          <w:p w:rsidR="003431B0" w:rsidRPr="009211C5" w:rsidRDefault="003431B0" w:rsidP="00616330">
            <w:pPr>
              <w:pStyle w:val="Tableheading"/>
              <w:spacing w:beforeLines="20" w:before="48" w:afterLines="20" w:after="48"/>
              <w:jc w:val="left"/>
              <w:rPr>
                <w:rFonts w:ascii="Arial" w:hAnsi="Arial" w:cs="Arial"/>
                <w:b w:val="0"/>
                <w:bCs/>
                <w:szCs w:val="22"/>
              </w:rPr>
            </w:pPr>
          </w:p>
        </w:tc>
      </w:tr>
      <w:tr w:rsidR="007730ED" w:rsidRPr="009211C5" w:rsidTr="00612AE5">
        <w:trPr>
          <w:cantSplit/>
        </w:trPr>
        <w:tc>
          <w:tcPr>
            <w:tcW w:w="1020" w:type="dxa"/>
            <w:vMerge w:val="restart"/>
            <w:vAlign w:val="center"/>
          </w:tcPr>
          <w:p w:rsidR="007730ED" w:rsidRPr="00612AE5" w:rsidRDefault="007730ED" w:rsidP="00612AE5">
            <w:pPr>
              <w:pStyle w:val="ListParagraph"/>
              <w:numPr>
                <w:ilvl w:val="0"/>
                <w:numId w:val="11"/>
              </w:numPr>
              <w:snapToGrid w:val="0"/>
              <w:spacing w:beforeLines="20" w:before="48" w:afterLines="20" w:after="48"/>
              <w:jc w:val="center"/>
              <w:rPr>
                <w:rFonts w:ascii="Arial" w:hAnsi="Arial" w:cs="Arial"/>
                <w:b/>
                <w:bCs/>
                <w:sz w:val="22"/>
                <w:szCs w:val="22"/>
              </w:rPr>
            </w:pPr>
            <w:bookmarkStart w:id="35" w:name="_Ref386722333"/>
          </w:p>
        </w:tc>
        <w:bookmarkEnd w:id="35"/>
        <w:tc>
          <w:tcPr>
            <w:tcW w:w="2641" w:type="dxa"/>
          </w:tcPr>
          <w:p w:rsidR="007730ED" w:rsidRPr="009211C5" w:rsidRDefault="007730ED" w:rsidP="00612AE5">
            <w:pPr>
              <w:keepNext/>
              <w:snapToGrid w:val="0"/>
              <w:spacing w:beforeLines="20" w:before="48" w:afterLines="20" w:after="48"/>
              <w:rPr>
                <w:rFonts w:ascii="Arial" w:hAnsi="Arial" w:cs="Arial"/>
                <w:b/>
                <w:sz w:val="22"/>
                <w:szCs w:val="22"/>
              </w:rPr>
            </w:pPr>
            <w:r w:rsidRPr="009211C5">
              <w:rPr>
                <w:rFonts w:ascii="Arial" w:hAnsi="Arial" w:cs="Arial"/>
                <w:sz w:val="22"/>
                <w:szCs w:val="22"/>
              </w:rPr>
              <w:t>Start CAVE and select the Map Scale dropdown menu</w:t>
            </w:r>
          </w:p>
        </w:tc>
        <w:tc>
          <w:tcPr>
            <w:tcW w:w="1978" w:type="dxa"/>
            <w:gridSpan w:val="2"/>
            <w:vMerge w:val="restart"/>
          </w:tcPr>
          <w:p w:rsidR="007730ED" w:rsidRPr="009211C5" w:rsidRDefault="007730ED" w:rsidP="00612AE5">
            <w:pPr>
              <w:keepNext/>
              <w:spacing w:beforeLines="20" w:before="48" w:afterLines="20" w:after="48"/>
              <w:jc w:val="center"/>
              <w:rPr>
                <w:rFonts w:ascii="Arial" w:hAnsi="Arial" w:cs="Arial"/>
                <w:sz w:val="22"/>
                <w:szCs w:val="22"/>
              </w:rPr>
            </w:pPr>
            <w:r w:rsidRPr="009211C5">
              <w:rPr>
                <w:rFonts w:ascii="Arial" w:hAnsi="Arial" w:cs="Arial"/>
                <w:noProof/>
                <w:sz w:val="22"/>
                <w:szCs w:val="22"/>
                <w:lang w:eastAsia="en-US"/>
              </w:rPr>
              <w:drawing>
                <wp:inline distT="0" distB="0" distL="0" distR="0" wp14:anchorId="419430E8" wp14:editId="6D2503C7">
                  <wp:extent cx="940280" cy="214426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caleLegend_menu.png"/>
                          <pic:cNvPicPr/>
                        </pic:nvPicPr>
                        <pic:blipFill>
                          <a:blip r:embed="rId21">
                            <a:extLst>
                              <a:ext uri="{28A0092B-C50C-407E-A947-70E740481C1C}">
                                <a14:useLocalDpi xmlns:a14="http://schemas.microsoft.com/office/drawing/2010/main" val="0"/>
                              </a:ext>
                            </a:extLst>
                          </a:blip>
                          <a:stretch>
                            <a:fillRect/>
                          </a:stretch>
                        </pic:blipFill>
                        <pic:spPr>
                          <a:xfrm>
                            <a:off x="0" y="0"/>
                            <a:ext cx="940432" cy="2144611"/>
                          </a:xfrm>
                          <a:prstGeom prst="rect">
                            <a:avLst/>
                          </a:prstGeom>
                        </pic:spPr>
                      </pic:pic>
                    </a:graphicData>
                  </a:graphic>
                </wp:inline>
              </w:drawing>
            </w:r>
          </w:p>
        </w:tc>
        <w:tc>
          <w:tcPr>
            <w:tcW w:w="647" w:type="dxa"/>
            <w:vMerge w:val="restart"/>
          </w:tcPr>
          <w:p w:rsidR="007730ED" w:rsidRPr="009211C5" w:rsidRDefault="007730ED" w:rsidP="00612AE5">
            <w:pPr>
              <w:pStyle w:val="Tableheading"/>
              <w:keepNext/>
              <w:snapToGrid w:val="0"/>
              <w:spacing w:beforeLines="20" w:before="48" w:afterLines="20" w:after="48"/>
              <w:jc w:val="left"/>
              <w:rPr>
                <w:rFonts w:ascii="Arial" w:hAnsi="Arial" w:cs="Arial"/>
                <w:b w:val="0"/>
                <w:bCs/>
                <w:szCs w:val="22"/>
              </w:rPr>
            </w:pPr>
          </w:p>
        </w:tc>
        <w:tc>
          <w:tcPr>
            <w:tcW w:w="3310" w:type="dxa"/>
            <w:vMerge w:val="restart"/>
          </w:tcPr>
          <w:p w:rsidR="007730ED" w:rsidRPr="009211C5" w:rsidRDefault="007730ED" w:rsidP="00612AE5">
            <w:pPr>
              <w:pStyle w:val="Tableheading"/>
              <w:keepNext/>
              <w:spacing w:beforeLines="20" w:before="48" w:afterLines="20" w:after="48"/>
              <w:jc w:val="left"/>
              <w:rPr>
                <w:rFonts w:ascii="Arial" w:hAnsi="Arial" w:cs="Arial"/>
                <w:b w:val="0"/>
                <w:bCs/>
                <w:szCs w:val="22"/>
              </w:rPr>
            </w:pPr>
          </w:p>
        </w:tc>
      </w:tr>
      <w:tr w:rsidR="007730ED" w:rsidRPr="009211C5" w:rsidTr="00D712BD">
        <w:trPr>
          <w:cantSplit/>
        </w:trPr>
        <w:tc>
          <w:tcPr>
            <w:tcW w:w="1020" w:type="dxa"/>
            <w:vMerge/>
            <w:vAlign w:val="center"/>
          </w:tcPr>
          <w:p w:rsidR="007730ED" w:rsidRPr="009211C5" w:rsidRDefault="007730ED"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36" w:name="_Ref373759324"/>
          </w:p>
        </w:tc>
        <w:bookmarkEnd w:id="36"/>
        <w:tc>
          <w:tcPr>
            <w:tcW w:w="2641" w:type="dxa"/>
          </w:tcPr>
          <w:p w:rsidR="007730ED" w:rsidRPr="009211C5" w:rsidRDefault="007730ED"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7730ED" w:rsidRPr="009211C5" w:rsidRDefault="00241E8E" w:rsidP="00616330">
            <w:pPr>
              <w:spacing w:beforeLines="20" w:before="48" w:afterLines="20" w:after="48"/>
              <w:rPr>
                <w:rFonts w:ascii="Arial" w:hAnsi="Arial" w:cs="Arial"/>
                <w:sz w:val="22"/>
                <w:szCs w:val="22"/>
              </w:rPr>
            </w:pPr>
            <w:r w:rsidRPr="009211C5">
              <w:rPr>
                <w:rFonts w:ascii="Arial" w:hAnsi="Arial" w:cs="Arial"/>
                <w:sz w:val="22"/>
                <w:szCs w:val="22"/>
              </w:rPr>
              <w:t>If t</w:t>
            </w:r>
            <w:r w:rsidR="007730ED" w:rsidRPr="009211C5">
              <w:rPr>
                <w:rFonts w:ascii="Arial" w:hAnsi="Arial" w:cs="Arial"/>
                <w:sz w:val="22"/>
                <w:szCs w:val="22"/>
              </w:rPr>
              <w:t xml:space="preserve">he GOES-R </w:t>
            </w:r>
            <w:r w:rsidRPr="009211C5">
              <w:rPr>
                <w:rFonts w:ascii="Arial" w:hAnsi="Arial" w:cs="Arial"/>
                <w:sz w:val="22"/>
                <w:szCs w:val="22"/>
              </w:rPr>
              <w:t>Map Scales</w:t>
            </w:r>
            <w:r w:rsidR="007730ED" w:rsidRPr="009211C5">
              <w:rPr>
                <w:rFonts w:ascii="Arial" w:hAnsi="Arial" w:cs="Arial"/>
                <w:sz w:val="22"/>
                <w:szCs w:val="22"/>
              </w:rPr>
              <w:t xml:space="preserve"> are displayed as shown to the right</w:t>
            </w:r>
            <w:r w:rsidRPr="009211C5">
              <w:rPr>
                <w:rFonts w:ascii="Arial" w:hAnsi="Arial" w:cs="Arial"/>
                <w:sz w:val="22"/>
                <w:szCs w:val="22"/>
              </w:rPr>
              <w:t xml:space="preserve">, proceed to </w:t>
            </w:r>
            <w:r w:rsidRPr="009211C5">
              <w:rPr>
                <w:rFonts w:ascii="Arial" w:hAnsi="Arial" w:cs="Arial"/>
                <w:b/>
                <w:sz w:val="22"/>
                <w:szCs w:val="22"/>
                <w:highlight w:val="yellow"/>
              </w:rPr>
              <w:t xml:space="preserve">Step </w:t>
            </w:r>
            <w:r w:rsidR="00C86626" w:rsidRPr="009211C5">
              <w:rPr>
                <w:rFonts w:ascii="Arial" w:hAnsi="Arial" w:cs="Arial"/>
                <w:b/>
                <w:sz w:val="22"/>
                <w:szCs w:val="22"/>
                <w:highlight w:val="yellow"/>
              </w:rPr>
              <w:fldChar w:fldCharType="begin"/>
            </w:r>
            <w:r w:rsidR="00C86626" w:rsidRPr="009211C5">
              <w:rPr>
                <w:rFonts w:ascii="Arial" w:hAnsi="Arial" w:cs="Arial"/>
                <w:b/>
                <w:sz w:val="22"/>
                <w:szCs w:val="22"/>
                <w:highlight w:val="yellow"/>
              </w:rPr>
              <w:instrText xml:space="preserve"> REF _Ref384377016 \r \h </w:instrText>
            </w:r>
            <w:r w:rsidR="009211C5">
              <w:rPr>
                <w:rFonts w:ascii="Arial" w:hAnsi="Arial" w:cs="Arial"/>
                <w:b/>
                <w:sz w:val="22"/>
                <w:szCs w:val="22"/>
                <w:highlight w:val="yellow"/>
              </w:rPr>
              <w:instrText xml:space="preserve"> \* MERGEFORMAT </w:instrText>
            </w:r>
            <w:r w:rsidR="00C86626" w:rsidRPr="009211C5">
              <w:rPr>
                <w:rFonts w:ascii="Arial" w:hAnsi="Arial" w:cs="Arial"/>
                <w:b/>
                <w:sz w:val="22"/>
                <w:szCs w:val="22"/>
                <w:highlight w:val="yellow"/>
              </w:rPr>
            </w:r>
            <w:r w:rsidR="00C86626" w:rsidRPr="009211C5">
              <w:rPr>
                <w:rFonts w:ascii="Arial" w:hAnsi="Arial" w:cs="Arial"/>
                <w:b/>
                <w:sz w:val="22"/>
                <w:szCs w:val="22"/>
                <w:highlight w:val="yellow"/>
              </w:rPr>
              <w:fldChar w:fldCharType="separate"/>
            </w:r>
            <w:r w:rsidR="00C56FB8">
              <w:rPr>
                <w:rFonts w:ascii="Arial" w:hAnsi="Arial" w:cs="Arial"/>
                <w:b/>
                <w:sz w:val="22"/>
                <w:szCs w:val="22"/>
                <w:highlight w:val="yellow"/>
              </w:rPr>
              <w:t>4</w:t>
            </w:r>
            <w:r w:rsidR="00C86626" w:rsidRPr="009211C5">
              <w:rPr>
                <w:rFonts w:ascii="Arial" w:hAnsi="Arial" w:cs="Arial"/>
                <w:b/>
                <w:sz w:val="22"/>
                <w:szCs w:val="22"/>
                <w:highlight w:val="yellow"/>
              </w:rPr>
              <w:fldChar w:fldCharType="end"/>
            </w:r>
            <w:r w:rsidRPr="009211C5">
              <w:rPr>
                <w:rFonts w:ascii="Arial" w:hAnsi="Arial" w:cs="Arial"/>
                <w:sz w:val="22"/>
                <w:szCs w:val="22"/>
              </w:rPr>
              <w:t xml:space="preserve">, otherwise continue to </w:t>
            </w:r>
            <w:r w:rsidRPr="009211C5">
              <w:rPr>
                <w:rFonts w:ascii="Arial" w:hAnsi="Arial" w:cs="Arial"/>
                <w:b/>
                <w:sz w:val="22"/>
                <w:szCs w:val="22"/>
                <w:highlight w:val="yellow"/>
              </w:rPr>
              <w:t xml:space="preserve">Step </w:t>
            </w:r>
            <w:r w:rsidRPr="009211C5">
              <w:rPr>
                <w:rFonts w:ascii="Arial" w:hAnsi="Arial" w:cs="Arial"/>
                <w:b/>
                <w:sz w:val="22"/>
                <w:szCs w:val="22"/>
                <w:highlight w:val="yellow"/>
              </w:rPr>
              <w:fldChar w:fldCharType="begin"/>
            </w:r>
            <w:r w:rsidRPr="009211C5">
              <w:rPr>
                <w:rFonts w:ascii="Arial" w:hAnsi="Arial" w:cs="Arial"/>
                <w:b/>
                <w:sz w:val="22"/>
                <w:szCs w:val="22"/>
                <w:highlight w:val="yellow"/>
              </w:rPr>
              <w:instrText xml:space="preserve"> REF _Ref373759376 \r \h  \* MERGEFORMAT </w:instrText>
            </w:r>
            <w:r w:rsidRPr="009211C5">
              <w:rPr>
                <w:rFonts w:ascii="Arial" w:hAnsi="Arial" w:cs="Arial"/>
                <w:b/>
                <w:sz w:val="22"/>
                <w:szCs w:val="22"/>
                <w:highlight w:val="yellow"/>
              </w:rPr>
            </w:r>
            <w:r w:rsidRPr="009211C5">
              <w:rPr>
                <w:rFonts w:ascii="Arial" w:hAnsi="Arial" w:cs="Arial"/>
                <w:b/>
                <w:sz w:val="22"/>
                <w:szCs w:val="22"/>
                <w:highlight w:val="yellow"/>
              </w:rPr>
              <w:fldChar w:fldCharType="separate"/>
            </w:r>
            <w:r w:rsidR="00C56FB8">
              <w:rPr>
                <w:rFonts w:ascii="Arial" w:hAnsi="Arial" w:cs="Arial"/>
                <w:b/>
                <w:sz w:val="22"/>
                <w:szCs w:val="22"/>
                <w:highlight w:val="yellow"/>
              </w:rPr>
              <w:t>3</w:t>
            </w:r>
            <w:r w:rsidRPr="009211C5">
              <w:rPr>
                <w:rFonts w:ascii="Arial" w:hAnsi="Arial" w:cs="Arial"/>
                <w:b/>
                <w:sz w:val="22"/>
                <w:szCs w:val="22"/>
                <w:highlight w:val="yellow"/>
              </w:rPr>
              <w:fldChar w:fldCharType="end"/>
            </w:r>
            <w:r w:rsidR="007730ED" w:rsidRPr="009211C5">
              <w:rPr>
                <w:rFonts w:ascii="Arial" w:hAnsi="Arial" w:cs="Arial"/>
                <w:sz w:val="22"/>
                <w:szCs w:val="22"/>
              </w:rPr>
              <w:t>.</w:t>
            </w:r>
          </w:p>
        </w:tc>
        <w:tc>
          <w:tcPr>
            <w:tcW w:w="1978" w:type="dxa"/>
            <w:gridSpan w:val="2"/>
            <w:vMerge/>
          </w:tcPr>
          <w:p w:rsidR="007730ED" w:rsidRPr="009211C5" w:rsidRDefault="007730ED" w:rsidP="00616330">
            <w:pPr>
              <w:spacing w:beforeLines="20" w:before="48" w:afterLines="20" w:after="48"/>
              <w:rPr>
                <w:rFonts w:ascii="Arial" w:hAnsi="Arial" w:cs="Arial"/>
                <w:sz w:val="22"/>
                <w:szCs w:val="22"/>
              </w:rPr>
            </w:pPr>
          </w:p>
        </w:tc>
        <w:tc>
          <w:tcPr>
            <w:tcW w:w="647" w:type="dxa"/>
            <w:vMerge/>
          </w:tcPr>
          <w:p w:rsidR="007730ED" w:rsidRPr="009211C5" w:rsidRDefault="007730ED"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7730ED" w:rsidRPr="009211C5" w:rsidRDefault="007730ED" w:rsidP="00616330">
            <w:pPr>
              <w:pStyle w:val="Tableheading"/>
              <w:spacing w:beforeLines="20" w:before="48" w:afterLines="20" w:after="48"/>
              <w:jc w:val="left"/>
              <w:rPr>
                <w:rFonts w:ascii="Arial" w:hAnsi="Arial" w:cs="Arial"/>
                <w:b w:val="0"/>
                <w:bCs/>
                <w:szCs w:val="22"/>
              </w:rPr>
            </w:pPr>
          </w:p>
        </w:tc>
      </w:tr>
      <w:tr w:rsidR="007730ED" w:rsidRPr="009211C5" w:rsidTr="00D712BD">
        <w:trPr>
          <w:cantSplit/>
        </w:trPr>
        <w:tc>
          <w:tcPr>
            <w:tcW w:w="1020" w:type="dxa"/>
            <w:vAlign w:val="center"/>
          </w:tcPr>
          <w:p w:rsidR="007730ED" w:rsidRPr="009211C5" w:rsidRDefault="007730ED"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37" w:name="_Ref373759376"/>
          </w:p>
        </w:tc>
        <w:bookmarkEnd w:id="37"/>
        <w:tc>
          <w:tcPr>
            <w:tcW w:w="8576" w:type="dxa"/>
            <w:gridSpan w:val="5"/>
          </w:tcPr>
          <w:p w:rsidR="001E3507" w:rsidRPr="009211C5" w:rsidRDefault="001E3507" w:rsidP="00D712BD">
            <w:pPr>
              <w:pStyle w:val="Tableheading"/>
              <w:snapToGrid w:val="0"/>
              <w:spacing w:beforeLines="20" w:before="48" w:afterLines="20" w:after="48"/>
              <w:jc w:val="left"/>
              <w:rPr>
                <w:rFonts w:ascii="Arial" w:hAnsi="Arial" w:cs="Arial"/>
                <w:bCs/>
                <w:szCs w:val="22"/>
              </w:rPr>
            </w:pPr>
            <w:r w:rsidRPr="009211C5">
              <w:rPr>
                <w:rFonts w:ascii="Arial" w:hAnsi="Arial" w:cs="Arial"/>
                <w:bCs/>
                <w:color w:val="FF0000"/>
                <w:szCs w:val="22"/>
              </w:rPr>
              <w:t xml:space="preserve">Execute this step only if the GOES-R Map Scales are not displayed as expected at </w:t>
            </w:r>
            <w:r w:rsidRPr="009211C5">
              <w:rPr>
                <w:rFonts w:ascii="Arial" w:hAnsi="Arial" w:cs="Arial"/>
                <w:bCs/>
                <w:szCs w:val="22"/>
                <w:highlight w:val="yellow"/>
              </w:rPr>
              <w:t xml:space="preserve">Step </w:t>
            </w:r>
            <w:r w:rsidR="00625D14">
              <w:rPr>
                <w:rFonts w:ascii="Arial" w:hAnsi="Arial" w:cs="Arial"/>
                <w:bCs/>
                <w:szCs w:val="22"/>
                <w:highlight w:val="yellow"/>
              </w:rPr>
              <w:fldChar w:fldCharType="begin"/>
            </w:r>
            <w:r w:rsidR="00625D14">
              <w:rPr>
                <w:rFonts w:ascii="Arial" w:hAnsi="Arial" w:cs="Arial"/>
                <w:bCs/>
                <w:szCs w:val="22"/>
                <w:highlight w:val="yellow"/>
              </w:rPr>
              <w:instrText xml:space="preserve"> REF _Ref386722333 \r \h </w:instrText>
            </w:r>
            <w:r w:rsidR="00625D14">
              <w:rPr>
                <w:rFonts w:ascii="Arial" w:hAnsi="Arial" w:cs="Arial"/>
                <w:bCs/>
                <w:szCs w:val="22"/>
                <w:highlight w:val="yellow"/>
              </w:rPr>
            </w:r>
            <w:r w:rsidR="00625D14">
              <w:rPr>
                <w:rFonts w:ascii="Arial" w:hAnsi="Arial" w:cs="Arial"/>
                <w:bCs/>
                <w:szCs w:val="22"/>
                <w:highlight w:val="yellow"/>
              </w:rPr>
              <w:fldChar w:fldCharType="separate"/>
            </w:r>
            <w:r w:rsidR="00C56FB8">
              <w:rPr>
                <w:rFonts w:ascii="Arial" w:hAnsi="Arial" w:cs="Arial"/>
                <w:bCs/>
                <w:szCs w:val="22"/>
                <w:highlight w:val="yellow"/>
              </w:rPr>
              <w:t>2</w:t>
            </w:r>
            <w:r w:rsidR="00625D14">
              <w:rPr>
                <w:rFonts w:ascii="Arial" w:hAnsi="Arial" w:cs="Arial"/>
                <w:bCs/>
                <w:szCs w:val="22"/>
                <w:highlight w:val="yellow"/>
              </w:rPr>
              <w:fldChar w:fldCharType="end"/>
            </w:r>
            <w:r w:rsidRPr="009211C5">
              <w:rPr>
                <w:rFonts w:ascii="Arial" w:hAnsi="Arial" w:cs="Arial"/>
                <w:bCs/>
                <w:color w:val="FF0000"/>
                <w:szCs w:val="22"/>
              </w:rPr>
              <w:t>:</w:t>
            </w:r>
          </w:p>
          <w:p w:rsidR="00AB2BF7" w:rsidRPr="009211C5" w:rsidRDefault="00B647B4"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Extract the contents of the</w:t>
            </w:r>
            <w:r w:rsidR="00AB2BF7" w:rsidRPr="009211C5">
              <w:rPr>
                <w:rFonts w:ascii="Arial" w:hAnsi="Arial" w:cs="Arial"/>
                <w:b w:val="0"/>
                <w:bCs/>
                <w:szCs w:val="22"/>
              </w:rPr>
              <w:t xml:space="preserve"> </w:t>
            </w:r>
            <w:r w:rsidRPr="009211C5">
              <w:rPr>
                <w:rFonts w:ascii="Arial" w:hAnsi="Arial" w:cs="Arial"/>
                <w:bCs/>
                <w:i/>
                <w:szCs w:val="22"/>
              </w:rPr>
              <w:t>GOESR-Scales.tgz</w:t>
            </w:r>
            <w:r w:rsidRPr="009211C5">
              <w:rPr>
                <w:rFonts w:ascii="Arial" w:hAnsi="Arial" w:cs="Arial"/>
                <w:b w:val="0"/>
                <w:bCs/>
                <w:szCs w:val="22"/>
              </w:rPr>
              <w:t xml:space="preserve"> file to a temporary location.</w:t>
            </w:r>
          </w:p>
          <w:p w:rsidR="00AB2BF7" w:rsidRPr="009211C5" w:rsidRDefault="00AB2BF7"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Copy all files </w:t>
            </w:r>
            <w:r w:rsidRPr="009211C5">
              <w:rPr>
                <w:rFonts w:ascii="Arial" w:hAnsi="Arial" w:cs="Arial"/>
                <w:bCs/>
                <w:szCs w:val="22"/>
              </w:rPr>
              <w:t>except the</w:t>
            </w:r>
            <w:r w:rsidRPr="009211C5">
              <w:rPr>
                <w:rFonts w:ascii="Arial" w:hAnsi="Arial" w:cs="Arial"/>
                <w:bCs/>
                <w:i/>
                <w:szCs w:val="22"/>
              </w:rPr>
              <w:t xml:space="preserve"> </w:t>
            </w:r>
            <w:r w:rsidRPr="009211C5">
              <w:rPr>
                <w:rFonts w:ascii="Arial" w:hAnsi="Arial" w:cs="Arial"/>
                <w:b w:val="0"/>
                <w:bCs/>
                <w:i/>
                <w:color w:val="3333FF"/>
                <w:szCs w:val="22"/>
              </w:rPr>
              <w:t>scalesInfo.xml</w:t>
            </w:r>
            <w:r w:rsidRPr="009211C5">
              <w:rPr>
                <w:rFonts w:ascii="Arial" w:hAnsi="Arial" w:cs="Arial"/>
                <w:b w:val="0"/>
                <w:bCs/>
                <w:szCs w:val="22"/>
              </w:rPr>
              <w:t xml:space="preserve"> </w:t>
            </w:r>
            <w:r w:rsidR="007730ED" w:rsidRPr="009211C5">
              <w:rPr>
                <w:rFonts w:ascii="Arial" w:hAnsi="Arial" w:cs="Arial"/>
                <w:b w:val="0"/>
                <w:bCs/>
                <w:szCs w:val="22"/>
              </w:rPr>
              <w:t xml:space="preserve">into the </w:t>
            </w:r>
            <w:r w:rsidR="00674CF5" w:rsidRPr="009211C5">
              <w:rPr>
                <w:rFonts w:ascii="Arial" w:hAnsi="Arial" w:cs="Arial"/>
                <w:b w:val="0"/>
                <w:bCs/>
                <w:szCs w:val="22"/>
              </w:rPr>
              <w:t>D2D/Map Scales folder in the L</w:t>
            </w:r>
            <w:r w:rsidR="007730ED" w:rsidRPr="009211C5">
              <w:rPr>
                <w:rFonts w:ascii="Arial" w:hAnsi="Arial" w:cs="Arial"/>
                <w:b w:val="0"/>
                <w:bCs/>
                <w:szCs w:val="22"/>
              </w:rPr>
              <w:t xml:space="preserve">ocalization </w:t>
            </w:r>
            <w:r w:rsidR="00674CF5" w:rsidRPr="009211C5">
              <w:rPr>
                <w:rFonts w:ascii="Arial" w:hAnsi="Arial" w:cs="Arial"/>
                <w:b w:val="0"/>
                <w:bCs/>
                <w:szCs w:val="22"/>
              </w:rPr>
              <w:t>P</w:t>
            </w:r>
            <w:r w:rsidR="007730ED" w:rsidRPr="009211C5">
              <w:rPr>
                <w:rFonts w:ascii="Arial" w:hAnsi="Arial" w:cs="Arial"/>
                <w:b w:val="0"/>
                <w:bCs/>
                <w:szCs w:val="22"/>
              </w:rPr>
              <w:t>erspective.</w:t>
            </w:r>
          </w:p>
          <w:p w:rsidR="007730ED" w:rsidRPr="009211C5" w:rsidRDefault="00AB2BF7"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Once the GOES-R Map Scale files are copied, </w:t>
            </w:r>
            <w:proofErr w:type="gramStart"/>
            <w:r w:rsidRPr="009211C5">
              <w:rPr>
                <w:rFonts w:ascii="Arial" w:hAnsi="Arial" w:cs="Arial"/>
                <w:bCs/>
                <w:szCs w:val="22"/>
                <w:u w:val="single"/>
              </w:rPr>
              <w:t>then</w:t>
            </w:r>
            <w:proofErr w:type="gramEnd"/>
            <w:r w:rsidRPr="009211C5">
              <w:rPr>
                <w:rFonts w:ascii="Arial" w:hAnsi="Arial" w:cs="Arial"/>
                <w:b w:val="0"/>
                <w:bCs/>
                <w:szCs w:val="22"/>
              </w:rPr>
              <w:t xml:space="preserve"> </w:t>
            </w:r>
            <w:r w:rsidR="007730ED" w:rsidRPr="009211C5">
              <w:rPr>
                <w:rFonts w:ascii="Arial" w:hAnsi="Arial" w:cs="Arial"/>
                <w:b w:val="0"/>
                <w:bCs/>
                <w:szCs w:val="22"/>
              </w:rPr>
              <w:t xml:space="preserve">copy the </w:t>
            </w:r>
            <w:r w:rsidR="007730ED" w:rsidRPr="009211C5">
              <w:rPr>
                <w:rFonts w:ascii="Arial" w:hAnsi="Arial" w:cs="Arial"/>
                <w:b w:val="0"/>
                <w:bCs/>
                <w:i/>
                <w:color w:val="3333FF"/>
                <w:szCs w:val="22"/>
              </w:rPr>
              <w:t>scalesInfo.xml</w:t>
            </w:r>
            <w:r w:rsidR="007730ED" w:rsidRPr="009211C5">
              <w:rPr>
                <w:rFonts w:ascii="Arial" w:hAnsi="Arial" w:cs="Arial"/>
                <w:b w:val="0"/>
                <w:bCs/>
                <w:szCs w:val="22"/>
              </w:rPr>
              <w:t xml:space="preserve"> file </w:t>
            </w:r>
            <w:r w:rsidRPr="009211C5">
              <w:rPr>
                <w:rFonts w:ascii="Arial" w:hAnsi="Arial" w:cs="Arial"/>
                <w:b w:val="0"/>
                <w:bCs/>
                <w:szCs w:val="22"/>
              </w:rPr>
              <w:t>into the D2D/Map Scales folder</w:t>
            </w:r>
            <w:r w:rsidR="007730ED" w:rsidRPr="009211C5">
              <w:rPr>
                <w:rFonts w:ascii="Arial" w:hAnsi="Arial" w:cs="Arial"/>
                <w:b w:val="0"/>
                <w:bCs/>
                <w:szCs w:val="22"/>
              </w:rPr>
              <w:t>.</w:t>
            </w:r>
          </w:p>
        </w:tc>
      </w:tr>
      <w:tr w:rsidR="003443ED" w:rsidRPr="009211C5" w:rsidTr="00612AE5">
        <w:trPr>
          <w:cantSplit/>
        </w:trPr>
        <w:tc>
          <w:tcPr>
            <w:tcW w:w="1020" w:type="dxa"/>
            <w:vMerge w:val="restart"/>
            <w:vAlign w:val="center"/>
          </w:tcPr>
          <w:p w:rsidR="003443ED" w:rsidRPr="009211C5" w:rsidRDefault="003443ED" w:rsidP="00612AE5">
            <w:pPr>
              <w:pStyle w:val="ListParagraph"/>
              <w:numPr>
                <w:ilvl w:val="0"/>
                <w:numId w:val="11"/>
              </w:numPr>
              <w:snapToGrid w:val="0"/>
              <w:spacing w:beforeLines="20" w:before="48" w:afterLines="20" w:after="48"/>
              <w:jc w:val="center"/>
              <w:rPr>
                <w:rFonts w:ascii="Arial" w:hAnsi="Arial" w:cs="Arial"/>
                <w:b/>
                <w:bCs/>
                <w:sz w:val="22"/>
                <w:szCs w:val="22"/>
              </w:rPr>
            </w:pPr>
            <w:bookmarkStart w:id="38" w:name="_Ref384377016"/>
          </w:p>
        </w:tc>
        <w:bookmarkEnd w:id="38"/>
        <w:tc>
          <w:tcPr>
            <w:tcW w:w="4619" w:type="dxa"/>
            <w:gridSpan w:val="3"/>
          </w:tcPr>
          <w:p w:rsidR="003443ED" w:rsidRPr="009211C5" w:rsidRDefault="003443ED" w:rsidP="00612AE5">
            <w:pPr>
              <w:spacing w:beforeLines="20" w:before="48" w:afterLines="20" w:after="48"/>
              <w:rPr>
                <w:rFonts w:ascii="Arial" w:hAnsi="Arial" w:cs="Arial"/>
                <w:sz w:val="22"/>
                <w:szCs w:val="22"/>
              </w:rPr>
            </w:pPr>
            <w:r w:rsidRPr="009211C5">
              <w:rPr>
                <w:rFonts w:ascii="Arial" w:hAnsi="Arial" w:cs="Arial"/>
                <w:sz w:val="22"/>
                <w:szCs w:val="22"/>
              </w:rPr>
              <w:t xml:space="preserve">Ensure the </w:t>
            </w:r>
            <w:proofErr w:type="spellStart"/>
            <w:r w:rsidRPr="009211C5">
              <w:rPr>
                <w:rFonts w:ascii="Arial" w:hAnsi="Arial" w:cs="Arial"/>
                <w:sz w:val="22"/>
                <w:szCs w:val="22"/>
              </w:rPr>
              <w:t>RaFTR</w:t>
            </w:r>
            <w:proofErr w:type="spellEnd"/>
            <w:r w:rsidRPr="009211C5">
              <w:rPr>
                <w:rFonts w:ascii="Arial" w:hAnsi="Arial" w:cs="Arial"/>
                <w:sz w:val="22"/>
                <w:szCs w:val="22"/>
              </w:rPr>
              <w:t xml:space="preserve">/TNCF/AWIPS-II is </w:t>
            </w:r>
            <w:r w:rsidRPr="009211C5">
              <w:rPr>
                <w:rFonts w:ascii="Arial" w:hAnsi="Arial" w:cs="Arial"/>
                <w:color w:val="000000"/>
                <w:sz w:val="22"/>
                <w:szCs w:val="22"/>
              </w:rPr>
              <w:t xml:space="preserve">flowing </w:t>
            </w:r>
            <w:r w:rsidR="00BC730D" w:rsidRPr="009211C5">
              <w:rPr>
                <w:rFonts w:ascii="Arial" w:hAnsi="Arial" w:cs="Arial"/>
                <w:color w:val="000000"/>
                <w:sz w:val="22"/>
                <w:szCs w:val="22"/>
              </w:rPr>
              <w:t>GOES-R West</w:t>
            </w:r>
            <w:r w:rsidRPr="009211C5">
              <w:rPr>
                <w:rFonts w:ascii="Arial" w:hAnsi="Arial" w:cs="Arial"/>
                <w:color w:val="000000"/>
                <w:sz w:val="22"/>
                <w:szCs w:val="22"/>
              </w:rPr>
              <w:t xml:space="preserve"> Scan Mode (Mode 4) and </w:t>
            </w:r>
            <w:r w:rsidR="00BC730D" w:rsidRPr="009211C5">
              <w:rPr>
                <w:rFonts w:ascii="Arial" w:hAnsi="Arial" w:cs="Arial"/>
                <w:color w:val="000000"/>
                <w:sz w:val="22"/>
                <w:szCs w:val="22"/>
              </w:rPr>
              <w:t>GOES-R East</w:t>
            </w:r>
            <w:r w:rsidRPr="009211C5">
              <w:rPr>
                <w:rFonts w:ascii="Arial" w:hAnsi="Arial" w:cs="Arial"/>
                <w:color w:val="000000"/>
                <w:sz w:val="22"/>
                <w:szCs w:val="22"/>
              </w:rPr>
              <w:t xml:space="preserve"> Flex Mode (Mode 3) data to the system.</w:t>
            </w:r>
          </w:p>
        </w:tc>
        <w:tc>
          <w:tcPr>
            <w:tcW w:w="647" w:type="dxa"/>
            <w:vMerge w:val="restart"/>
          </w:tcPr>
          <w:p w:rsidR="003443ED" w:rsidRPr="009211C5" w:rsidRDefault="003443ED"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3443ED" w:rsidRPr="009211C5" w:rsidRDefault="003443ED" w:rsidP="00612AE5">
            <w:pPr>
              <w:pStyle w:val="Tableheading"/>
              <w:spacing w:beforeLines="20" w:before="48" w:afterLines="20" w:after="48"/>
              <w:jc w:val="left"/>
              <w:rPr>
                <w:rFonts w:ascii="Arial" w:hAnsi="Arial" w:cs="Arial"/>
                <w:b w:val="0"/>
                <w:bCs/>
                <w:szCs w:val="22"/>
              </w:rPr>
            </w:pPr>
            <w:r w:rsidRPr="009211C5">
              <w:rPr>
                <w:rFonts w:ascii="Arial" w:hAnsi="Arial" w:cs="Arial"/>
                <w:b w:val="0"/>
                <w:bCs/>
                <w:szCs w:val="22"/>
              </w:rPr>
              <w:t>Requirement 2815</w:t>
            </w:r>
          </w:p>
        </w:tc>
      </w:tr>
      <w:tr w:rsidR="003443ED" w:rsidRPr="009211C5" w:rsidTr="00612AE5">
        <w:trPr>
          <w:cantSplit/>
        </w:trPr>
        <w:tc>
          <w:tcPr>
            <w:tcW w:w="1020" w:type="dxa"/>
            <w:vMerge/>
            <w:vAlign w:val="center"/>
          </w:tcPr>
          <w:p w:rsidR="003443ED" w:rsidRPr="009211C5" w:rsidRDefault="003443E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3443ED" w:rsidRPr="009211C5" w:rsidRDefault="003443ED"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3443ED" w:rsidRPr="009211C5" w:rsidRDefault="00BC730D" w:rsidP="00616330">
            <w:pPr>
              <w:spacing w:beforeLines="20" w:before="48" w:afterLines="20" w:after="48"/>
              <w:rPr>
                <w:rFonts w:ascii="Arial" w:hAnsi="Arial" w:cs="Arial"/>
                <w:sz w:val="22"/>
                <w:szCs w:val="22"/>
              </w:rPr>
            </w:pPr>
            <w:r w:rsidRPr="009211C5">
              <w:rPr>
                <w:rFonts w:ascii="Arial" w:hAnsi="Arial" w:cs="Arial"/>
                <w:color w:val="3333FF"/>
                <w:sz w:val="22"/>
                <w:szCs w:val="22"/>
              </w:rPr>
              <w:t>GOES-R West</w:t>
            </w:r>
            <w:r w:rsidR="003443ED" w:rsidRPr="009211C5">
              <w:rPr>
                <w:rFonts w:ascii="Arial" w:hAnsi="Arial" w:cs="Arial"/>
                <w:color w:val="3333FF"/>
                <w:sz w:val="22"/>
                <w:szCs w:val="22"/>
              </w:rPr>
              <w:t xml:space="preserve"> Scan Mode (Mode 4)</w:t>
            </w:r>
            <w:r w:rsidR="003443ED" w:rsidRPr="009211C5">
              <w:rPr>
                <w:rFonts w:ascii="Arial" w:hAnsi="Arial" w:cs="Arial"/>
                <w:color w:val="000000"/>
                <w:sz w:val="22"/>
                <w:szCs w:val="22"/>
              </w:rPr>
              <w:t xml:space="preserve"> and </w:t>
            </w:r>
            <w:r w:rsidRPr="009211C5">
              <w:rPr>
                <w:rFonts w:ascii="Arial" w:hAnsi="Arial" w:cs="Arial"/>
                <w:color w:val="3333FF"/>
                <w:sz w:val="22"/>
                <w:szCs w:val="22"/>
              </w:rPr>
              <w:t>GOES-R East</w:t>
            </w:r>
            <w:r w:rsidR="003443ED" w:rsidRPr="009211C5">
              <w:rPr>
                <w:rFonts w:ascii="Arial" w:hAnsi="Arial" w:cs="Arial"/>
                <w:color w:val="3333FF"/>
                <w:sz w:val="22"/>
                <w:szCs w:val="22"/>
              </w:rPr>
              <w:t xml:space="preserve"> Flex Mode (Mode 3)</w:t>
            </w:r>
            <w:r w:rsidR="003443ED" w:rsidRPr="009211C5">
              <w:rPr>
                <w:rFonts w:ascii="Arial" w:hAnsi="Arial" w:cs="Arial"/>
                <w:color w:val="000000"/>
                <w:sz w:val="22"/>
                <w:szCs w:val="22"/>
              </w:rPr>
              <w:t xml:space="preserve"> data is flowing to the system.</w:t>
            </w:r>
          </w:p>
        </w:tc>
        <w:tc>
          <w:tcPr>
            <w:tcW w:w="647" w:type="dxa"/>
            <w:vMerge/>
          </w:tcPr>
          <w:p w:rsidR="003443ED" w:rsidRPr="009211C5" w:rsidRDefault="003443ED"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3443ED" w:rsidRPr="009211C5" w:rsidRDefault="003443ED" w:rsidP="00616330">
            <w:pPr>
              <w:pStyle w:val="Tableheading"/>
              <w:spacing w:beforeLines="20" w:before="48" w:afterLines="20" w:after="48"/>
              <w:jc w:val="left"/>
              <w:rPr>
                <w:rFonts w:ascii="Arial" w:hAnsi="Arial" w:cs="Arial"/>
                <w:b w:val="0"/>
                <w:bCs/>
                <w:szCs w:val="22"/>
              </w:rPr>
            </w:pPr>
          </w:p>
        </w:tc>
      </w:tr>
      <w:tr w:rsidR="003443ED" w:rsidRPr="009211C5" w:rsidTr="00612AE5">
        <w:trPr>
          <w:cantSplit/>
        </w:trPr>
        <w:tc>
          <w:tcPr>
            <w:tcW w:w="1020" w:type="dxa"/>
            <w:vMerge w:val="restart"/>
            <w:vAlign w:val="center"/>
          </w:tcPr>
          <w:p w:rsidR="003443ED" w:rsidRPr="009211C5" w:rsidRDefault="003443E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3443ED" w:rsidRPr="009211C5" w:rsidRDefault="003443ED" w:rsidP="00616330">
            <w:pPr>
              <w:spacing w:beforeLines="20" w:before="48" w:afterLines="20" w:after="48"/>
              <w:rPr>
                <w:rFonts w:ascii="Arial" w:hAnsi="Arial" w:cs="Arial"/>
                <w:sz w:val="22"/>
                <w:szCs w:val="22"/>
              </w:rPr>
            </w:pPr>
            <w:r w:rsidRPr="009211C5">
              <w:rPr>
                <w:rFonts w:ascii="Arial" w:hAnsi="Arial" w:cs="Arial"/>
                <w:sz w:val="22"/>
                <w:szCs w:val="22"/>
              </w:rPr>
              <w:t xml:space="preserve">Ensure the </w:t>
            </w:r>
            <w:proofErr w:type="spellStart"/>
            <w:r w:rsidRPr="009211C5">
              <w:rPr>
                <w:rFonts w:ascii="Arial" w:hAnsi="Arial" w:cs="Arial"/>
                <w:b/>
                <w:i/>
                <w:color w:val="3333FF"/>
                <w:sz w:val="22"/>
                <w:szCs w:val="22"/>
              </w:rPr>
              <w:t>RaFTR</w:t>
            </w:r>
            <w:proofErr w:type="spellEnd"/>
            <w:r w:rsidRPr="009211C5">
              <w:rPr>
                <w:rFonts w:ascii="Arial" w:hAnsi="Arial" w:cs="Arial"/>
                <w:b/>
                <w:i/>
                <w:color w:val="3333FF"/>
                <w:sz w:val="22"/>
                <w:szCs w:val="22"/>
              </w:rPr>
              <w:t>/TNCF/AWIPS-II</w:t>
            </w:r>
            <w:r w:rsidRPr="009211C5">
              <w:rPr>
                <w:rFonts w:ascii="Arial" w:hAnsi="Arial" w:cs="Arial"/>
                <w:sz w:val="22"/>
                <w:szCs w:val="22"/>
              </w:rPr>
              <w:t xml:space="preserve"> has been </w:t>
            </w:r>
            <w:r w:rsidRPr="009211C5">
              <w:rPr>
                <w:rFonts w:ascii="Arial" w:hAnsi="Arial" w:cs="Arial"/>
                <w:color w:val="000000"/>
                <w:sz w:val="22"/>
                <w:szCs w:val="22"/>
              </w:rPr>
              <w:t xml:space="preserve">flowing data to the system for </w:t>
            </w:r>
            <w:r w:rsidRPr="009211C5">
              <w:rPr>
                <w:rFonts w:ascii="Arial" w:hAnsi="Arial" w:cs="Arial"/>
                <w:b/>
                <w:color w:val="000000"/>
                <w:sz w:val="22"/>
                <w:szCs w:val="22"/>
              </w:rPr>
              <w:t>24</w:t>
            </w:r>
            <w:r w:rsidRPr="009211C5">
              <w:rPr>
                <w:rFonts w:ascii="Arial" w:hAnsi="Arial" w:cs="Arial"/>
                <w:color w:val="000000"/>
                <w:sz w:val="22"/>
                <w:szCs w:val="22"/>
              </w:rPr>
              <w:t xml:space="preserve"> hours.</w:t>
            </w:r>
          </w:p>
        </w:tc>
        <w:tc>
          <w:tcPr>
            <w:tcW w:w="647" w:type="dxa"/>
            <w:vMerge w:val="restart"/>
          </w:tcPr>
          <w:p w:rsidR="003443ED" w:rsidRPr="009211C5" w:rsidRDefault="003443ED"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3443ED" w:rsidRPr="009211C5" w:rsidRDefault="003443ED" w:rsidP="00616330">
            <w:pPr>
              <w:pStyle w:val="Tableheading"/>
              <w:spacing w:beforeLines="20" w:before="48" w:afterLines="20" w:after="48"/>
              <w:jc w:val="left"/>
              <w:rPr>
                <w:rFonts w:ascii="Arial" w:hAnsi="Arial" w:cs="Arial"/>
                <w:b w:val="0"/>
                <w:bCs/>
                <w:szCs w:val="22"/>
              </w:rPr>
            </w:pPr>
            <w:r w:rsidRPr="009211C5">
              <w:rPr>
                <w:rFonts w:ascii="Arial" w:hAnsi="Arial" w:cs="Arial"/>
                <w:b w:val="0"/>
                <w:bCs/>
                <w:szCs w:val="22"/>
              </w:rPr>
              <w:t>Requirement 2815</w:t>
            </w:r>
          </w:p>
        </w:tc>
      </w:tr>
      <w:tr w:rsidR="00694D00" w:rsidRPr="009211C5" w:rsidTr="00612AE5">
        <w:trPr>
          <w:cantSplit/>
        </w:trPr>
        <w:tc>
          <w:tcPr>
            <w:tcW w:w="1020" w:type="dxa"/>
            <w:vMerge/>
            <w:vAlign w:val="center"/>
          </w:tcPr>
          <w:p w:rsidR="00694D00" w:rsidRPr="009211C5" w:rsidRDefault="00694D00"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94D00" w:rsidRPr="009211C5" w:rsidRDefault="00694D00"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94D00" w:rsidRPr="009211C5" w:rsidRDefault="003443ED" w:rsidP="00616330">
            <w:pPr>
              <w:spacing w:beforeLines="20" w:before="48" w:afterLines="20" w:after="48"/>
              <w:rPr>
                <w:rFonts w:ascii="Arial" w:hAnsi="Arial" w:cs="Arial"/>
                <w:sz w:val="22"/>
                <w:szCs w:val="22"/>
              </w:rPr>
            </w:pPr>
            <w:r w:rsidRPr="009211C5">
              <w:rPr>
                <w:rFonts w:ascii="Arial" w:hAnsi="Arial" w:cs="Arial"/>
                <w:color w:val="000000"/>
                <w:sz w:val="22"/>
                <w:szCs w:val="22"/>
              </w:rPr>
              <w:t>The system has been processing data for 24 hours.</w:t>
            </w:r>
          </w:p>
        </w:tc>
        <w:tc>
          <w:tcPr>
            <w:tcW w:w="647" w:type="dxa"/>
            <w:vMerge/>
          </w:tcPr>
          <w:p w:rsidR="00694D00" w:rsidRPr="009211C5" w:rsidRDefault="00694D00"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94D00" w:rsidRPr="009211C5" w:rsidRDefault="00694D00" w:rsidP="00616330">
            <w:pPr>
              <w:pStyle w:val="Tableheading"/>
              <w:spacing w:beforeLines="20" w:before="48" w:afterLines="20" w:after="48"/>
              <w:jc w:val="left"/>
              <w:rPr>
                <w:rFonts w:ascii="Arial" w:hAnsi="Arial" w:cs="Arial"/>
                <w:b w:val="0"/>
                <w:bCs/>
                <w:szCs w:val="22"/>
              </w:rPr>
            </w:pPr>
          </w:p>
        </w:tc>
      </w:tr>
      <w:tr w:rsidR="00D671D5" w:rsidRPr="009211C5" w:rsidTr="00612AE5">
        <w:trPr>
          <w:cantSplit/>
        </w:trPr>
        <w:tc>
          <w:tcPr>
            <w:tcW w:w="1020" w:type="dxa"/>
            <w:vMerge w:val="restart"/>
            <w:vAlign w:val="center"/>
          </w:tcPr>
          <w:p w:rsidR="00D671D5" w:rsidRPr="009211C5" w:rsidRDefault="00D671D5"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671D5" w:rsidRPr="009211C5" w:rsidRDefault="00D671D5"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Create a new Editor Display having 96 frames per the following actions in CAVE:</w:t>
            </w:r>
          </w:p>
          <w:p w:rsidR="00D671D5" w:rsidRPr="009211C5" w:rsidRDefault="00D671D5"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Clear the main pane</w:t>
            </w:r>
          </w:p>
          <w:p w:rsidR="00D671D5" w:rsidRPr="009211C5" w:rsidRDefault="00D671D5"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Export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Editor Display…</w:t>
            </w:r>
          </w:p>
          <w:p w:rsidR="00D671D5" w:rsidRPr="009211C5" w:rsidRDefault="00D671D5"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In the dialog,, name the file ‘</w:t>
            </w:r>
            <w:r w:rsidRPr="00612AE5">
              <w:rPr>
                <w:rFonts w:ascii="Arial" w:hAnsi="Arial" w:cs="Arial"/>
                <w:bCs/>
                <w:i/>
                <w:color w:val="3333FF"/>
                <w:sz w:val="20"/>
                <w:szCs w:val="20"/>
              </w:rPr>
              <w:t>goesR_96frame.xml</w:t>
            </w:r>
            <w:r w:rsidRPr="009211C5">
              <w:rPr>
                <w:rFonts w:ascii="Arial" w:hAnsi="Arial" w:cs="Arial"/>
                <w:b w:val="0"/>
                <w:bCs/>
                <w:i/>
                <w:color w:val="3333FF"/>
                <w:sz w:val="20"/>
                <w:szCs w:val="20"/>
              </w:rPr>
              <w:t>’ and click [OK] to save it to a known location (i.e., home directory)</w:t>
            </w:r>
          </w:p>
          <w:p w:rsidR="00D671D5" w:rsidRPr="009211C5" w:rsidRDefault="00D671D5"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Open the file using a text editor (i.e., vi)</w:t>
            </w:r>
          </w:p>
          <w:p w:rsidR="00D671D5" w:rsidRPr="009211C5" w:rsidRDefault="00D671D5"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Locate the line with “&lt;</w:t>
            </w:r>
            <w:proofErr w:type="spellStart"/>
            <w:r w:rsidRPr="009211C5">
              <w:rPr>
                <w:rFonts w:ascii="Arial" w:hAnsi="Arial" w:cs="Arial"/>
                <w:b w:val="0"/>
                <w:bCs/>
                <w:i/>
                <w:color w:val="3333FF"/>
                <w:sz w:val="20"/>
                <w:szCs w:val="20"/>
              </w:rPr>
              <w:t>numberOfFrames</w:t>
            </w:r>
            <w:proofErr w:type="spellEnd"/>
            <w:r w:rsidRPr="009211C5">
              <w:rPr>
                <w:rFonts w:ascii="Arial" w:hAnsi="Arial" w:cs="Arial"/>
                <w:b w:val="0"/>
                <w:bCs/>
                <w:i/>
                <w:color w:val="3333FF"/>
                <w:sz w:val="20"/>
                <w:szCs w:val="20"/>
              </w:rPr>
              <w:t>&gt;</w:t>
            </w:r>
            <w:r w:rsidR="00396E02" w:rsidRPr="009211C5">
              <w:rPr>
                <w:rFonts w:ascii="Arial" w:hAnsi="Arial" w:cs="Arial"/>
                <w:b w:val="0"/>
                <w:bCs/>
                <w:i/>
                <w:color w:val="3333FF"/>
                <w:sz w:val="20"/>
                <w:szCs w:val="20"/>
              </w:rPr>
              <w:t>”</w:t>
            </w:r>
            <w:r w:rsidRPr="009211C5">
              <w:rPr>
                <w:rFonts w:ascii="Arial" w:hAnsi="Arial" w:cs="Arial"/>
                <w:b w:val="0"/>
                <w:bCs/>
                <w:i/>
                <w:color w:val="3333FF"/>
                <w:sz w:val="20"/>
                <w:szCs w:val="20"/>
              </w:rPr>
              <w:t xml:space="preserve"> and replace the value ‘12’ with ‘96’</w:t>
            </w:r>
          </w:p>
          <w:p w:rsidR="00D671D5" w:rsidRPr="009211C5" w:rsidRDefault="00D671D5"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Save the file</w:t>
            </w:r>
          </w:p>
        </w:tc>
        <w:tc>
          <w:tcPr>
            <w:tcW w:w="647" w:type="dxa"/>
            <w:vMerge w:val="restart"/>
          </w:tcPr>
          <w:p w:rsidR="00D671D5" w:rsidRPr="009211C5" w:rsidRDefault="00D671D5"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671D5" w:rsidRPr="009211C5" w:rsidRDefault="004D229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Editor Display file will be used to test</w:t>
            </w:r>
            <w:r w:rsidR="00150BAB">
              <w:rPr>
                <w:rFonts w:ascii="Arial" w:hAnsi="Arial" w:cs="Arial"/>
                <w:b w:val="0"/>
                <w:bCs/>
                <w:szCs w:val="22"/>
              </w:rPr>
              <w:t>ing</w:t>
            </w:r>
            <w:r w:rsidRPr="009211C5">
              <w:rPr>
                <w:rFonts w:ascii="Arial" w:hAnsi="Arial" w:cs="Arial"/>
                <w:b w:val="0"/>
                <w:bCs/>
                <w:szCs w:val="22"/>
              </w:rPr>
              <w:t xml:space="preserve"> Requirements 2809, 2810, and 3014</w:t>
            </w:r>
            <w:r w:rsidR="00F41A26">
              <w:rPr>
                <w:rFonts w:ascii="Arial" w:hAnsi="Arial" w:cs="Arial"/>
                <w:b w:val="0"/>
                <w:bCs/>
                <w:szCs w:val="22"/>
              </w:rPr>
              <w:t>.</w:t>
            </w:r>
          </w:p>
        </w:tc>
      </w:tr>
      <w:tr w:rsidR="00D671D5" w:rsidRPr="009211C5" w:rsidTr="00612AE5">
        <w:trPr>
          <w:cantSplit/>
        </w:trPr>
        <w:tc>
          <w:tcPr>
            <w:tcW w:w="1020" w:type="dxa"/>
            <w:vMerge/>
            <w:vAlign w:val="center"/>
          </w:tcPr>
          <w:p w:rsidR="00D671D5" w:rsidRPr="009211C5" w:rsidRDefault="00D671D5"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671D5" w:rsidRPr="009211C5" w:rsidRDefault="00D671D5"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671D5" w:rsidRPr="009211C5" w:rsidRDefault="00D671D5"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The Editor Display xml file is created</w:t>
            </w:r>
          </w:p>
        </w:tc>
        <w:tc>
          <w:tcPr>
            <w:tcW w:w="647" w:type="dxa"/>
            <w:vMerge/>
          </w:tcPr>
          <w:p w:rsidR="00D671D5" w:rsidRPr="009211C5" w:rsidRDefault="00D671D5"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671D5" w:rsidRPr="009211C5" w:rsidRDefault="00D671D5" w:rsidP="00616330">
            <w:pPr>
              <w:pStyle w:val="Tableheading"/>
              <w:snapToGrid w:val="0"/>
              <w:spacing w:beforeLines="20" w:before="48" w:afterLines="20" w:after="48"/>
              <w:jc w:val="left"/>
              <w:rPr>
                <w:rFonts w:ascii="Arial" w:hAnsi="Arial" w:cs="Arial"/>
                <w:b w:val="0"/>
                <w:bCs/>
                <w:szCs w:val="22"/>
              </w:rPr>
            </w:pPr>
          </w:p>
        </w:tc>
      </w:tr>
      <w:tr w:rsidR="00B82E7A" w:rsidRPr="009211C5" w:rsidTr="00612AE5">
        <w:trPr>
          <w:cantSplit/>
        </w:trPr>
        <w:tc>
          <w:tcPr>
            <w:tcW w:w="9596" w:type="dxa"/>
            <w:gridSpan w:val="6"/>
            <w:shd w:val="clear" w:color="auto" w:fill="EAF1DD" w:themeFill="accent3" w:themeFillTint="33"/>
          </w:tcPr>
          <w:p w:rsidR="005319F5" w:rsidRDefault="005319F5" w:rsidP="00612AE5">
            <w:pPr>
              <w:pStyle w:val="StyleHeading1Heading1-MUOSTimesNewRoman"/>
              <w:pageBreakBefore w:val="0"/>
              <w:numPr>
                <w:ilvl w:val="1"/>
                <w:numId w:val="10"/>
              </w:numPr>
              <w:ind w:left="550"/>
              <w:rPr>
                <w:rFonts w:ascii="Arial" w:hAnsi="Arial"/>
                <w:b w:val="0"/>
                <w:bCs w:val="0"/>
                <w:szCs w:val="22"/>
              </w:rPr>
            </w:pPr>
            <w:bookmarkStart w:id="39" w:name="_Ref386519262"/>
            <w:bookmarkStart w:id="40" w:name="_Toc386699511"/>
            <w:r>
              <w:rPr>
                <w:rFonts w:ascii="Arial" w:hAnsi="Arial"/>
                <w:b w:val="0"/>
                <w:bCs w:val="0"/>
                <w:szCs w:val="22"/>
              </w:rPr>
              <w:lastRenderedPageBreak/>
              <w:t>Baseline Performance</w:t>
            </w:r>
            <w:bookmarkEnd w:id="39"/>
            <w:bookmarkEnd w:id="40"/>
          </w:p>
          <w:p w:rsidR="00B82E7A" w:rsidRPr="00612AE5" w:rsidRDefault="00B82E7A" w:rsidP="00612AE5">
            <w:pPr>
              <w:spacing w:before="120" w:after="120"/>
              <w:rPr>
                <w:rFonts w:ascii="Arial" w:hAnsi="Arial" w:cs="Arial"/>
                <w:bCs/>
                <w:sz w:val="22"/>
                <w:szCs w:val="22"/>
              </w:rPr>
            </w:pPr>
            <w:r w:rsidRPr="00612AE5">
              <w:rPr>
                <w:rFonts w:ascii="Arial" w:hAnsi="Arial" w:cs="Arial"/>
                <w:bCs/>
                <w:sz w:val="22"/>
                <w:szCs w:val="22"/>
              </w:rPr>
              <w:t>This section demonstrate</w:t>
            </w:r>
            <w:r w:rsidR="007F3A72" w:rsidRPr="00612AE5">
              <w:rPr>
                <w:rFonts w:ascii="Arial" w:hAnsi="Arial" w:cs="Arial"/>
                <w:bCs/>
                <w:sz w:val="22"/>
                <w:szCs w:val="22"/>
              </w:rPr>
              <w:t>s</w:t>
            </w:r>
            <w:r w:rsidRPr="00612AE5">
              <w:rPr>
                <w:rFonts w:ascii="Arial" w:hAnsi="Arial" w:cs="Arial"/>
                <w:bCs/>
                <w:sz w:val="22"/>
                <w:szCs w:val="22"/>
              </w:rPr>
              <w:t xml:space="preserve"> the successful ingesting and initial processing of GOES-R imagery data to partially verify the following requirements:</w:t>
            </w:r>
          </w:p>
          <w:p w:rsidR="00B82E7A" w:rsidRPr="009211C5" w:rsidRDefault="00B82E7A" w:rsidP="00616330">
            <w:pPr>
              <w:spacing w:before="40" w:after="40"/>
              <w:ind w:left="720" w:hanging="720"/>
              <w:rPr>
                <w:rFonts w:ascii="Arial" w:hAnsi="Arial" w:cs="Arial"/>
                <w:sz w:val="22"/>
                <w:szCs w:val="22"/>
              </w:rPr>
            </w:pPr>
            <w:r w:rsidRPr="009211C5">
              <w:rPr>
                <w:rFonts w:ascii="Arial" w:hAnsi="Arial" w:cs="Arial"/>
                <w:bCs/>
                <w:sz w:val="22"/>
                <w:szCs w:val="22"/>
              </w:rPr>
              <w:t>2809.</w:t>
            </w:r>
            <w:r w:rsidRPr="009211C5">
              <w:rPr>
                <w:rFonts w:ascii="Arial" w:hAnsi="Arial" w:cs="Arial"/>
                <w:sz w:val="22"/>
                <w:szCs w:val="22"/>
              </w:rPr>
              <w:tab/>
              <w:t>EDEX Features.  Demonstrate EDEX decode/store/retention/purge</w:t>
            </w:r>
            <w:r w:rsidR="00744217">
              <w:rPr>
                <w:rFonts w:ascii="Arial" w:hAnsi="Arial" w:cs="Arial"/>
                <w:sz w:val="22"/>
                <w:szCs w:val="22"/>
              </w:rPr>
              <w:t xml:space="preserve"> </w:t>
            </w:r>
            <w:r w:rsidRPr="009211C5">
              <w:rPr>
                <w:rFonts w:ascii="Arial" w:hAnsi="Arial" w:cs="Arial"/>
                <w:sz w:val="22"/>
                <w:szCs w:val="22"/>
              </w:rPr>
              <w:t xml:space="preserve">of the </w:t>
            </w:r>
            <w:proofErr w:type="spellStart"/>
            <w:r w:rsidRPr="009211C5">
              <w:rPr>
                <w:rFonts w:ascii="Arial" w:hAnsi="Arial" w:cs="Arial"/>
                <w:sz w:val="22"/>
                <w:szCs w:val="22"/>
              </w:rPr>
              <w:t>RaFTR</w:t>
            </w:r>
            <w:proofErr w:type="spellEnd"/>
            <w:r w:rsidRPr="009211C5">
              <w:rPr>
                <w:rFonts w:ascii="Arial" w:hAnsi="Arial" w:cs="Arial"/>
                <w:sz w:val="22"/>
                <w:szCs w:val="22"/>
              </w:rPr>
              <w:t xml:space="preserve"> stream.</w:t>
            </w:r>
          </w:p>
          <w:p w:rsidR="00B82E7A" w:rsidRPr="009211C5" w:rsidRDefault="00B82E7A" w:rsidP="00616330">
            <w:pPr>
              <w:spacing w:before="40" w:after="40"/>
              <w:ind w:left="720" w:hanging="720"/>
              <w:rPr>
                <w:rFonts w:ascii="Arial" w:hAnsi="Arial" w:cs="Arial"/>
                <w:bCs/>
                <w:sz w:val="22"/>
                <w:szCs w:val="22"/>
              </w:rPr>
            </w:pPr>
            <w:r w:rsidRPr="009211C5">
              <w:rPr>
                <w:rFonts w:ascii="Arial" w:hAnsi="Arial" w:cs="Arial"/>
                <w:bCs/>
                <w:sz w:val="22"/>
                <w:szCs w:val="22"/>
              </w:rPr>
              <w:t>2810.</w:t>
            </w:r>
            <w:r w:rsidRPr="009211C5">
              <w:rPr>
                <w:rFonts w:ascii="Arial" w:hAnsi="Arial" w:cs="Arial"/>
                <w:bCs/>
                <w:sz w:val="22"/>
                <w:szCs w:val="22"/>
              </w:rPr>
              <w:tab/>
              <w:t xml:space="preserve">AWIPS performance.  Ascertain and characterize the capability of the AWIPS software and development/test configuration to keep up with </w:t>
            </w:r>
            <w:proofErr w:type="spellStart"/>
            <w:r w:rsidRPr="009211C5">
              <w:rPr>
                <w:rFonts w:ascii="Arial" w:hAnsi="Arial" w:cs="Arial"/>
                <w:bCs/>
                <w:sz w:val="22"/>
                <w:szCs w:val="22"/>
              </w:rPr>
              <w:t>RaFTR's</w:t>
            </w:r>
            <w:proofErr w:type="spellEnd"/>
            <w:r w:rsidRPr="009211C5">
              <w:rPr>
                <w:rFonts w:ascii="Arial" w:hAnsi="Arial" w:cs="Arial"/>
                <w:bCs/>
                <w:sz w:val="22"/>
                <w:szCs w:val="22"/>
              </w:rPr>
              <w:t xml:space="preserve"> </w:t>
            </w:r>
            <w:r w:rsidR="00216B46">
              <w:rPr>
                <w:rFonts w:ascii="Arial" w:hAnsi="Arial" w:cs="Arial"/>
                <w:bCs/>
                <w:sz w:val="22"/>
                <w:szCs w:val="22"/>
              </w:rPr>
              <w:t>real-time</w:t>
            </w:r>
            <w:r w:rsidRPr="009211C5">
              <w:rPr>
                <w:rFonts w:ascii="Arial" w:hAnsi="Arial" w:cs="Arial"/>
                <w:bCs/>
                <w:sz w:val="22"/>
                <w:szCs w:val="22"/>
              </w:rPr>
              <w:t xml:space="preserve"> transmission of the full GS-F&amp;PS Appendix E data flow loading. Any chokepoints and/or bottlenecks shall be identified. This includes all of the AWIPS II functionality: ingest, decode, sto</w:t>
            </w:r>
            <w:r w:rsidR="00361392" w:rsidRPr="009211C5">
              <w:rPr>
                <w:rFonts w:ascii="Arial" w:hAnsi="Arial" w:cs="Arial"/>
                <w:bCs/>
                <w:sz w:val="22"/>
                <w:szCs w:val="22"/>
              </w:rPr>
              <w:t>re, retain, display, and purge.</w:t>
            </w:r>
          </w:p>
        </w:tc>
      </w:tr>
      <w:tr w:rsidR="009B506A" w:rsidRPr="009211C5" w:rsidTr="00612AE5">
        <w:trPr>
          <w:cantSplit/>
        </w:trPr>
        <w:tc>
          <w:tcPr>
            <w:tcW w:w="9596" w:type="dxa"/>
            <w:gridSpan w:val="6"/>
            <w:shd w:val="clear" w:color="auto" w:fill="FFFFCC"/>
          </w:tcPr>
          <w:p w:rsidR="009B506A" w:rsidRPr="00612AE5" w:rsidRDefault="0090042A" w:rsidP="00612AE5">
            <w:pPr>
              <w:pStyle w:val="Tableheading"/>
              <w:snapToGrid w:val="0"/>
              <w:spacing w:beforeLines="20" w:before="48" w:afterLines="20" w:after="48"/>
              <w:ind w:left="720" w:hanging="720"/>
              <w:jc w:val="left"/>
              <w:rPr>
                <w:rFonts w:ascii="Arial" w:hAnsi="Arial" w:cs="Arial"/>
                <w:b w:val="0"/>
                <w:bCs/>
                <w:szCs w:val="22"/>
              </w:rPr>
            </w:pPr>
            <w:r w:rsidRPr="0090042A">
              <w:rPr>
                <w:rFonts w:ascii="Arial" w:hAnsi="Arial" w:cs="Arial"/>
                <w:bCs/>
                <w:szCs w:val="22"/>
              </w:rPr>
              <w:t>Note</w:t>
            </w:r>
            <w:r w:rsidR="009B506A" w:rsidRPr="0090042A">
              <w:rPr>
                <w:rFonts w:ascii="Arial" w:hAnsi="Arial" w:cs="Arial"/>
                <w:bCs/>
                <w:szCs w:val="22"/>
              </w:rPr>
              <w:t>:</w:t>
            </w:r>
            <w:r w:rsidR="009B506A" w:rsidRPr="00612AE5">
              <w:rPr>
                <w:rFonts w:ascii="Arial" w:hAnsi="Arial" w:cs="Arial"/>
                <w:b w:val="0"/>
                <w:bCs/>
                <w:szCs w:val="22"/>
              </w:rPr>
              <w:tab/>
            </w:r>
            <w:r w:rsidR="0020589D" w:rsidRPr="00612AE5">
              <w:rPr>
                <w:rFonts w:ascii="Arial" w:hAnsi="Arial" w:cs="Arial"/>
                <w:b w:val="0"/>
                <w:bCs/>
                <w:szCs w:val="22"/>
              </w:rPr>
              <w:t xml:space="preserve">The </w:t>
            </w:r>
            <w:proofErr w:type="spellStart"/>
            <w:r w:rsidR="009B506A" w:rsidRPr="00612AE5">
              <w:rPr>
                <w:rFonts w:ascii="Arial" w:hAnsi="Arial" w:cs="Arial"/>
                <w:b w:val="0"/>
              </w:rPr>
              <w:t>sql</w:t>
            </w:r>
            <w:proofErr w:type="spellEnd"/>
            <w:r w:rsidR="009B506A" w:rsidRPr="00612AE5">
              <w:rPr>
                <w:rFonts w:ascii="Arial" w:hAnsi="Arial" w:cs="Arial"/>
                <w:b w:val="0"/>
              </w:rPr>
              <w:t xml:space="preserve"> commands </w:t>
            </w:r>
            <w:r w:rsidR="0020589D" w:rsidRPr="00612AE5">
              <w:rPr>
                <w:rFonts w:ascii="Arial" w:hAnsi="Arial" w:cs="Arial"/>
                <w:b w:val="0"/>
              </w:rPr>
              <w:t>contained i</w:t>
            </w:r>
            <w:r w:rsidR="009B506A" w:rsidRPr="00612AE5">
              <w:rPr>
                <w:rFonts w:ascii="Arial" w:hAnsi="Arial" w:cs="Arial"/>
                <w:b w:val="0"/>
              </w:rPr>
              <w:t xml:space="preserve">n this test procedure were written only for GOES-16 data.  </w:t>
            </w:r>
            <w:r w:rsidR="0020589D" w:rsidRPr="00612AE5">
              <w:rPr>
                <w:rFonts w:ascii="Arial" w:hAnsi="Arial" w:cs="Arial"/>
                <w:b w:val="0"/>
              </w:rPr>
              <w:t xml:space="preserve">Since the </w:t>
            </w:r>
            <w:proofErr w:type="spellStart"/>
            <w:r w:rsidR="0020589D" w:rsidRPr="00612AE5">
              <w:rPr>
                <w:rFonts w:ascii="Arial" w:hAnsi="Arial" w:cs="Arial"/>
                <w:b w:val="0"/>
              </w:rPr>
              <w:t>RaFTR</w:t>
            </w:r>
            <w:proofErr w:type="spellEnd"/>
            <w:r w:rsidR="0020589D" w:rsidRPr="00612AE5">
              <w:rPr>
                <w:rFonts w:ascii="Arial" w:hAnsi="Arial" w:cs="Arial"/>
                <w:b w:val="0"/>
              </w:rPr>
              <w:t xml:space="preserve"> will simulate both </w:t>
            </w:r>
            <w:r w:rsidR="00F325A1" w:rsidRPr="00612AE5">
              <w:rPr>
                <w:rFonts w:ascii="Arial" w:hAnsi="Arial" w:cs="Arial"/>
                <w:b w:val="0"/>
              </w:rPr>
              <w:t>GOES-R East</w:t>
            </w:r>
            <w:r w:rsidR="0020589D" w:rsidRPr="00612AE5">
              <w:rPr>
                <w:rFonts w:ascii="Arial" w:hAnsi="Arial" w:cs="Arial"/>
                <w:b w:val="0"/>
              </w:rPr>
              <w:t xml:space="preserve"> and </w:t>
            </w:r>
            <w:r w:rsidR="00F325A1" w:rsidRPr="00612AE5">
              <w:rPr>
                <w:rFonts w:ascii="Arial" w:hAnsi="Arial" w:cs="Arial"/>
                <w:b w:val="0"/>
              </w:rPr>
              <w:t>GOES-R West</w:t>
            </w:r>
            <w:r w:rsidR="0020589D" w:rsidRPr="00612AE5">
              <w:rPr>
                <w:rFonts w:ascii="Arial" w:hAnsi="Arial" w:cs="Arial"/>
                <w:b w:val="0"/>
              </w:rPr>
              <w:t xml:space="preserve"> data for this test, the </w:t>
            </w:r>
            <w:proofErr w:type="spellStart"/>
            <w:r w:rsidR="0020589D" w:rsidRPr="00612AE5">
              <w:rPr>
                <w:rFonts w:ascii="Arial" w:hAnsi="Arial" w:cs="Arial"/>
                <w:b w:val="0"/>
              </w:rPr>
              <w:t>sql</w:t>
            </w:r>
            <w:proofErr w:type="spellEnd"/>
            <w:r w:rsidR="0020589D" w:rsidRPr="00612AE5">
              <w:rPr>
                <w:rFonts w:ascii="Arial" w:hAnsi="Arial" w:cs="Arial"/>
                <w:b w:val="0"/>
              </w:rPr>
              <w:t xml:space="preserve"> commands steps will need to be repeated after being modified for GOES-17.</w:t>
            </w:r>
          </w:p>
        </w:tc>
      </w:tr>
      <w:tr w:rsidR="00B82E7A" w:rsidRPr="009211C5" w:rsidTr="00612AE5">
        <w:trPr>
          <w:cantSplit/>
        </w:trPr>
        <w:tc>
          <w:tcPr>
            <w:tcW w:w="1020" w:type="dxa"/>
            <w:vAlign w:val="center"/>
          </w:tcPr>
          <w:p w:rsidR="00B82E7A" w:rsidRPr="009211C5" w:rsidRDefault="00B82E7A"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41" w:name="_Ref373318626"/>
          </w:p>
        </w:tc>
        <w:bookmarkEnd w:id="41"/>
        <w:tc>
          <w:tcPr>
            <w:tcW w:w="2641" w:type="dxa"/>
          </w:tcPr>
          <w:p w:rsidR="00B82E7A" w:rsidRPr="009211C5" w:rsidRDefault="00B82E7A" w:rsidP="00616330">
            <w:pPr>
              <w:snapToGrid w:val="0"/>
              <w:spacing w:beforeLines="20" w:before="48" w:afterLines="20" w:after="48"/>
              <w:rPr>
                <w:rFonts w:ascii="Arial" w:hAnsi="Arial" w:cs="Arial"/>
                <w:b/>
                <w:sz w:val="22"/>
                <w:szCs w:val="22"/>
              </w:rPr>
            </w:pPr>
            <w:r w:rsidRPr="009211C5">
              <w:rPr>
                <w:rFonts w:ascii="Arial" w:hAnsi="Arial" w:cs="Arial"/>
                <w:sz w:val="22"/>
                <w:szCs w:val="22"/>
              </w:rPr>
              <w:t xml:space="preserve">In </w:t>
            </w:r>
            <w:proofErr w:type="spellStart"/>
            <w:r w:rsidRPr="009211C5">
              <w:rPr>
                <w:rFonts w:ascii="Arial" w:hAnsi="Arial" w:cs="Arial"/>
                <w:b/>
                <w:sz w:val="22"/>
                <w:szCs w:val="22"/>
              </w:rPr>
              <w:t>pgadmin</w:t>
            </w:r>
            <w:proofErr w:type="spellEnd"/>
            <w:r w:rsidRPr="009211C5">
              <w:rPr>
                <w:rFonts w:ascii="Arial" w:hAnsi="Arial" w:cs="Arial"/>
                <w:sz w:val="22"/>
                <w:szCs w:val="22"/>
              </w:rPr>
              <w:t xml:space="preserve"> open the appropriate server.</w:t>
            </w:r>
          </w:p>
        </w:tc>
        <w:tc>
          <w:tcPr>
            <w:tcW w:w="1978" w:type="dxa"/>
            <w:gridSpan w:val="2"/>
          </w:tcPr>
          <w:p w:rsidR="00B82E7A" w:rsidRPr="009211C5" w:rsidRDefault="00B82E7A" w:rsidP="00616330">
            <w:pPr>
              <w:spacing w:beforeLines="20" w:before="48" w:afterLines="20" w:after="48"/>
              <w:rPr>
                <w:rFonts w:ascii="Arial" w:hAnsi="Arial" w:cs="Arial"/>
                <w:sz w:val="22"/>
                <w:szCs w:val="22"/>
              </w:rPr>
            </w:pPr>
            <w:r w:rsidRPr="009211C5">
              <w:rPr>
                <w:rFonts w:ascii="Arial" w:hAnsi="Arial" w:cs="Arial"/>
                <w:sz w:val="22"/>
                <w:szCs w:val="22"/>
              </w:rPr>
              <w:t>The server is opened showing a list of available databases.</w:t>
            </w:r>
          </w:p>
        </w:tc>
        <w:tc>
          <w:tcPr>
            <w:tcW w:w="647" w:type="dxa"/>
          </w:tcPr>
          <w:p w:rsidR="00B82E7A" w:rsidRPr="009211C5" w:rsidRDefault="00B82E7A" w:rsidP="00616330">
            <w:pPr>
              <w:pStyle w:val="Tableheading"/>
              <w:snapToGrid w:val="0"/>
              <w:spacing w:beforeLines="20" w:before="48" w:afterLines="20" w:after="48"/>
              <w:jc w:val="left"/>
              <w:rPr>
                <w:rFonts w:ascii="Arial" w:hAnsi="Arial" w:cs="Arial"/>
                <w:b w:val="0"/>
                <w:bCs/>
                <w:szCs w:val="22"/>
              </w:rPr>
            </w:pPr>
          </w:p>
        </w:tc>
        <w:tc>
          <w:tcPr>
            <w:tcW w:w="3310" w:type="dxa"/>
          </w:tcPr>
          <w:p w:rsidR="00B82E7A" w:rsidRPr="009211C5" w:rsidRDefault="00B82E7A" w:rsidP="00616330">
            <w:pPr>
              <w:pStyle w:val="Tableheading"/>
              <w:spacing w:beforeLines="20" w:before="48" w:afterLines="20" w:after="48"/>
              <w:jc w:val="left"/>
              <w:rPr>
                <w:rFonts w:ascii="Arial" w:hAnsi="Arial" w:cs="Arial"/>
                <w:b w:val="0"/>
                <w:bCs/>
                <w:szCs w:val="22"/>
              </w:rPr>
            </w:pPr>
          </w:p>
        </w:tc>
      </w:tr>
      <w:tr w:rsidR="00B82E7A" w:rsidRPr="009211C5" w:rsidTr="00612AE5">
        <w:trPr>
          <w:cantSplit/>
        </w:trPr>
        <w:tc>
          <w:tcPr>
            <w:tcW w:w="1020" w:type="dxa"/>
            <w:vAlign w:val="center"/>
          </w:tcPr>
          <w:p w:rsidR="00B82E7A" w:rsidRPr="009211C5" w:rsidRDefault="00B82E7A"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B82E7A" w:rsidRPr="009211C5" w:rsidRDefault="00B82E7A" w:rsidP="00616330">
            <w:pPr>
              <w:snapToGrid w:val="0"/>
              <w:spacing w:beforeLines="20" w:before="48" w:afterLines="20" w:after="48"/>
              <w:rPr>
                <w:rFonts w:ascii="Arial" w:hAnsi="Arial" w:cs="Arial"/>
                <w:sz w:val="22"/>
                <w:szCs w:val="22"/>
              </w:rPr>
            </w:pPr>
            <w:r w:rsidRPr="009211C5">
              <w:rPr>
                <w:rFonts w:ascii="Arial" w:hAnsi="Arial" w:cs="Arial"/>
                <w:sz w:val="22"/>
                <w:szCs w:val="22"/>
              </w:rPr>
              <w:t xml:space="preserve">View the list of available databases and </w:t>
            </w:r>
            <w:r w:rsidR="00744217">
              <w:rPr>
                <w:rFonts w:ascii="Arial" w:hAnsi="Arial" w:cs="Arial"/>
                <w:sz w:val="22"/>
                <w:szCs w:val="22"/>
              </w:rPr>
              <w:t xml:space="preserve">select </w:t>
            </w:r>
            <w:r w:rsidRPr="009211C5">
              <w:rPr>
                <w:rFonts w:ascii="Arial" w:hAnsi="Arial" w:cs="Arial"/>
                <w:sz w:val="22"/>
                <w:szCs w:val="22"/>
              </w:rPr>
              <w:t xml:space="preserve">the </w:t>
            </w:r>
            <w:r w:rsidRPr="009211C5">
              <w:rPr>
                <w:rFonts w:ascii="Arial" w:hAnsi="Arial" w:cs="Arial"/>
                <w:b/>
                <w:sz w:val="22"/>
                <w:szCs w:val="22"/>
              </w:rPr>
              <w:t>metadata</w:t>
            </w:r>
            <w:r w:rsidRPr="009211C5">
              <w:rPr>
                <w:rFonts w:ascii="Arial" w:hAnsi="Arial" w:cs="Arial"/>
                <w:sz w:val="22"/>
                <w:szCs w:val="22"/>
              </w:rPr>
              <w:t xml:space="preserve"> database</w:t>
            </w:r>
          </w:p>
        </w:tc>
        <w:tc>
          <w:tcPr>
            <w:tcW w:w="1978" w:type="dxa"/>
            <w:gridSpan w:val="2"/>
          </w:tcPr>
          <w:p w:rsidR="00B82E7A" w:rsidRPr="009211C5" w:rsidRDefault="00B82E7A" w:rsidP="00616330">
            <w:pPr>
              <w:spacing w:beforeLines="20" w:before="48" w:afterLines="20" w:after="48"/>
              <w:rPr>
                <w:rFonts w:ascii="Arial" w:hAnsi="Arial" w:cs="Arial"/>
                <w:sz w:val="22"/>
                <w:szCs w:val="22"/>
              </w:rPr>
            </w:pPr>
            <w:r w:rsidRPr="009211C5">
              <w:rPr>
                <w:rFonts w:ascii="Arial" w:hAnsi="Arial" w:cs="Arial"/>
                <w:sz w:val="22"/>
                <w:szCs w:val="22"/>
              </w:rPr>
              <w:t xml:space="preserve">The </w:t>
            </w:r>
            <w:r w:rsidRPr="009211C5">
              <w:rPr>
                <w:rFonts w:ascii="Arial" w:hAnsi="Arial" w:cs="Arial"/>
                <w:b/>
                <w:sz w:val="22"/>
                <w:szCs w:val="22"/>
              </w:rPr>
              <w:t>metadata</w:t>
            </w:r>
            <w:r w:rsidRPr="009211C5">
              <w:rPr>
                <w:rFonts w:ascii="Arial" w:hAnsi="Arial" w:cs="Arial"/>
                <w:sz w:val="22"/>
                <w:szCs w:val="22"/>
              </w:rPr>
              <w:t xml:space="preserve"> database is selected.</w:t>
            </w:r>
          </w:p>
        </w:tc>
        <w:tc>
          <w:tcPr>
            <w:tcW w:w="647" w:type="dxa"/>
          </w:tcPr>
          <w:p w:rsidR="00B82E7A" w:rsidRPr="009211C5" w:rsidRDefault="00B82E7A" w:rsidP="00616330">
            <w:pPr>
              <w:pStyle w:val="Tableheading"/>
              <w:snapToGrid w:val="0"/>
              <w:spacing w:beforeLines="20" w:before="48" w:afterLines="20" w:after="48"/>
              <w:jc w:val="left"/>
              <w:rPr>
                <w:rFonts w:ascii="Arial" w:hAnsi="Arial" w:cs="Arial"/>
                <w:b w:val="0"/>
                <w:bCs/>
                <w:szCs w:val="22"/>
              </w:rPr>
            </w:pPr>
          </w:p>
        </w:tc>
        <w:tc>
          <w:tcPr>
            <w:tcW w:w="3310" w:type="dxa"/>
          </w:tcPr>
          <w:p w:rsidR="00B82E7A" w:rsidRPr="009211C5" w:rsidRDefault="00B82E7A" w:rsidP="00616330">
            <w:pPr>
              <w:pStyle w:val="Tableheading"/>
              <w:spacing w:beforeLines="20" w:before="48" w:afterLines="20" w:after="48"/>
              <w:jc w:val="left"/>
              <w:rPr>
                <w:rFonts w:ascii="Arial" w:hAnsi="Arial" w:cs="Arial"/>
                <w:b w:val="0"/>
                <w:bCs/>
                <w:szCs w:val="22"/>
              </w:rPr>
            </w:pPr>
          </w:p>
        </w:tc>
      </w:tr>
      <w:tr w:rsidR="00B82E7A" w:rsidRPr="009211C5" w:rsidTr="00612AE5">
        <w:trPr>
          <w:cantSplit/>
        </w:trPr>
        <w:tc>
          <w:tcPr>
            <w:tcW w:w="1020" w:type="dxa"/>
            <w:vAlign w:val="center"/>
          </w:tcPr>
          <w:p w:rsidR="00B82E7A" w:rsidRPr="009211C5" w:rsidRDefault="00B82E7A"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B82E7A" w:rsidRPr="009211C5" w:rsidRDefault="00B82E7A"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 w:val="0"/>
                <w:bCs/>
                <w:szCs w:val="22"/>
              </w:rPr>
              <w:t>pgadmin</w:t>
            </w:r>
            <w:proofErr w:type="spellEnd"/>
            <w:r w:rsidRPr="009211C5">
              <w:rPr>
                <w:rFonts w:ascii="Arial" w:hAnsi="Arial" w:cs="Arial"/>
                <w:b w:val="0"/>
                <w:bCs/>
                <w:szCs w:val="22"/>
              </w:rPr>
              <w:t xml:space="preserve"> menu bar </w:t>
            </w:r>
            <w:r w:rsidRPr="009211C5">
              <w:rPr>
                <w:rFonts w:ascii="Arial" w:hAnsi="Arial" w:cs="Arial"/>
                <w:bCs/>
                <w:szCs w:val="22"/>
              </w:rPr>
              <w:t>click</w:t>
            </w:r>
            <w:r w:rsidRPr="009211C5">
              <w:rPr>
                <w:rFonts w:ascii="Arial" w:hAnsi="Arial" w:cs="Arial"/>
                <w:b w:val="0"/>
                <w:bCs/>
                <w:szCs w:val="22"/>
              </w:rPr>
              <w:t xml:space="preserve"> the </w:t>
            </w:r>
            <w:r w:rsidRPr="009211C5">
              <w:rPr>
                <w:rFonts w:ascii="Arial" w:hAnsi="Arial" w:cs="Arial"/>
                <w:bCs/>
                <w:szCs w:val="22"/>
              </w:rPr>
              <w:t>SQL icon.</w:t>
            </w:r>
          </w:p>
        </w:tc>
        <w:tc>
          <w:tcPr>
            <w:tcW w:w="1978" w:type="dxa"/>
            <w:gridSpan w:val="2"/>
          </w:tcPr>
          <w:p w:rsidR="00B82E7A" w:rsidRPr="009211C5" w:rsidRDefault="00B82E7A"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A query dialog is opened</w:t>
            </w:r>
          </w:p>
        </w:tc>
        <w:tc>
          <w:tcPr>
            <w:tcW w:w="647" w:type="dxa"/>
          </w:tcPr>
          <w:p w:rsidR="00B82E7A" w:rsidRPr="009211C5" w:rsidRDefault="00B82E7A" w:rsidP="00616330">
            <w:pPr>
              <w:pStyle w:val="Tableheading"/>
              <w:snapToGrid w:val="0"/>
              <w:spacing w:beforeLines="20" w:before="48" w:afterLines="20" w:after="48"/>
              <w:jc w:val="left"/>
              <w:rPr>
                <w:rFonts w:ascii="Arial" w:hAnsi="Arial" w:cs="Arial"/>
                <w:b w:val="0"/>
                <w:bCs/>
                <w:szCs w:val="22"/>
              </w:rPr>
            </w:pPr>
          </w:p>
        </w:tc>
        <w:tc>
          <w:tcPr>
            <w:tcW w:w="3310" w:type="dxa"/>
          </w:tcPr>
          <w:p w:rsidR="00B82E7A" w:rsidRPr="009211C5" w:rsidRDefault="00B82E7A" w:rsidP="00616330">
            <w:pPr>
              <w:pStyle w:val="Tableheading"/>
              <w:snapToGrid w:val="0"/>
              <w:spacing w:beforeLines="20" w:before="48" w:afterLines="20" w:after="48"/>
              <w:jc w:val="left"/>
              <w:rPr>
                <w:rFonts w:ascii="Arial" w:hAnsi="Arial" w:cs="Arial"/>
                <w:b w:val="0"/>
                <w:bCs/>
                <w:szCs w:val="22"/>
              </w:rPr>
            </w:pPr>
          </w:p>
        </w:tc>
      </w:tr>
      <w:tr w:rsidR="000C3CEF" w:rsidRPr="00744217" w:rsidTr="000C3CEF">
        <w:trPr>
          <w:cantSplit/>
          <w:trHeight w:val="2645"/>
        </w:trPr>
        <w:tc>
          <w:tcPr>
            <w:tcW w:w="1020" w:type="dxa"/>
            <w:vMerge w:val="restart"/>
            <w:vAlign w:val="center"/>
          </w:tcPr>
          <w:p w:rsidR="000C3CEF" w:rsidRPr="009211C5" w:rsidRDefault="000C3CEF" w:rsidP="000C3CEF">
            <w:pPr>
              <w:pStyle w:val="ListParagraph"/>
              <w:numPr>
                <w:ilvl w:val="0"/>
                <w:numId w:val="11"/>
              </w:numPr>
              <w:snapToGrid w:val="0"/>
              <w:spacing w:beforeLines="20" w:before="48" w:afterLines="20" w:after="48"/>
              <w:jc w:val="center"/>
              <w:rPr>
                <w:rFonts w:ascii="Arial" w:hAnsi="Arial" w:cs="Arial"/>
                <w:b/>
                <w:bCs/>
                <w:sz w:val="22"/>
                <w:szCs w:val="22"/>
              </w:rPr>
            </w:pPr>
            <w:bookmarkStart w:id="42" w:name="_Ref386699576"/>
          </w:p>
        </w:tc>
        <w:bookmarkEnd w:id="42"/>
        <w:tc>
          <w:tcPr>
            <w:tcW w:w="4619" w:type="dxa"/>
            <w:gridSpan w:val="3"/>
          </w:tcPr>
          <w:p w:rsidR="000C3CEF" w:rsidRPr="00744217" w:rsidRDefault="000C3CEF" w:rsidP="00815879">
            <w:pPr>
              <w:pStyle w:val="Tableheading"/>
              <w:snapToGrid w:val="0"/>
              <w:spacing w:beforeLines="20" w:before="48" w:afterLines="20" w:after="48"/>
              <w:ind w:left="90"/>
              <w:jc w:val="left"/>
              <w:rPr>
                <w:rFonts w:ascii="Arial" w:hAnsi="Arial" w:cs="Arial"/>
                <w:b w:val="0"/>
                <w:bCs/>
                <w:sz w:val="20"/>
                <w:szCs w:val="20"/>
              </w:rPr>
            </w:pPr>
            <w:commentRangeStart w:id="43"/>
            <w:r w:rsidRPr="000C3CEF">
              <w:rPr>
                <w:rFonts w:ascii="Arial" w:hAnsi="Arial" w:cs="Arial"/>
                <w:b w:val="0"/>
                <w:bCs/>
                <w:szCs w:val="22"/>
              </w:rPr>
              <w:t xml:space="preserve">In the </w:t>
            </w:r>
            <w:commentRangeEnd w:id="43"/>
            <w:r w:rsidR="00550115">
              <w:rPr>
                <w:rStyle w:val="CommentReference"/>
                <w:rFonts w:ascii="Times New Roman" w:hAnsi="Times New Roman" w:cs="Times New Roman"/>
                <w:b w:val="0"/>
              </w:rPr>
              <w:commentReference w:id="43"/>
            </w:r>
            <w:r w:rsidRPr="000C3CEF">
              <w:rPr>
                <w:rFonts w:ascii="Arial" w:hAnsi="Arial" w:cs="Arial"/>
                <w:b w:val="0"/>
                <w:bCs/>
                <w:szCs w:val="22"/>
              </w:rPr>
              <w:t xml:space="preserve">query dialog execute the following </w:t>
            </w:r>
            <w:proofErr w:type="spellStart"/>
            <w:r w:rsidRPr="000C3CEF">
              <w:rPr>
                <w:rFonts w:ascii="Arial" w:hAnsi="Arial" w:cs="Arial"/>
                <w:b w:val="0"/>
                <w:bCs/>
                <w:szCs w:val="22"/>
              </w:rPr>
              <w:t>sql</w:t>
            </w:r>
            <w:proofErr w:type="spellEnd"/>
            <w:r w:rsidRPr="000C3CEF">
              <w:rPr>
                <w:rFonts w:ascii="Arial" w:hAnsi="Arial" w:cs="Arial"/>
                <w:b w:val="0"/>
                <w:bCs/>
                <w:szCs w:val="22"/>
              </w:rPr>
              <w:t xml:space="preserve"> command to see which GOES-16 and GOES-17  data sectors/channels are available:</w:t>
            </w:r>
          </w:p>
          <w:p w:rsidR="000C3CEF" w:rsidRPr="00744217" w:rsidRDefault="000C3CEF" w:rsidP="000C3CEF">
            <w:pPr>
              <w:pStyle w:val="Tableheading"/>
              <w:snapToGrid w:val="0"/>
              <w:spacing w:beforeLines="20" w:before="48" w:afterLines="20" w:after="48"/>
              <w:ind w:left="432"/>
              <w:jc w:val="left"/>
              <w:rPr>
                <w:rFonts w:ascii="Arial" w:hAnsi="Arial" w:cs="Arial"/>
                <w:b w:val="0"/>
                <w:bCs/>
                <w:sz w:val="20"/>
                <w:szCs w:val="20"/>
              </w:rPr>
            </w:pPr>
            <w:r w:rsidRPr="00744217">
              <w:rPr>
                <w:rFonts w:ascii="Arial" w:hAnsi="Arial" w:cs="Arial"/>
                <w:b w:val="0"/>
                <w:bCs/>
                <w:i/>
                <w:color w:val="3333FF"/>
                <w:sz w:val="20"/>
                <w:szCs w:val="20"/>
              </w:rPr>
              <w:t xml:space="preserve">select distinct </w:t>
            </w:r>
            <w:proofErr w:type="spellStart"/>
            <w:r w:rsidRPr="00744217">
              <w:rPr>
                <w:rFonts w:ascii="Arial" w:hAnsi="Arial" w:cs="Arial"/>
                <w:b w:val="0"/>
                <w:bCs/>
                <w:i/>
                <w:color w:val="3333FF"/>
                <w:sz w:val="20"/>
                <w:szCs w:val="20"/>
              </w:rPr>
              <w:t>creatingentity</w:t>
            </w:r>
            <w:proofErr w:type="spellEnd"/>
            <w:r w:rsidRPr="00744217">
              <w:rPr>
                <w:rFonts w:ascii="Arial" w:hAnsi="Arial" w:cs="Arial"/>
                <w:b w:val="0"/>
                <w:bCs/>
                <w:i/>
                <w:color w:val="3333FF"/>
                <w:sz w:val="20"/>
                <w:szCs w:val="20"/>
              </w:rPr>
              <w:t xml:space="preserve">, </w:t>
            </w:r>
            <w:proofErr w:type="spellStart"/>
            <w:r w:rsidRPr="00744217">
              <w:rPr>
                <w:rFonts w:ascii="Arial" w:hAnsi="Arial" w:cs="Arial"/>
                <w:b w:val="0"/>
                <w:bCs/>
                <w:i/>
                <w:color w:val="3333FF"/>
                <w:sz w:val="20"/>
                <w:szCs w:val="20"/>
              </w:rPr>
              <w:t>sectorid</w:t>
            </w:r>
            <w:proofErr w:type="spellEnd"/>
            <w:r w:rsidRPr="00744217">
              <w:rPr>
                <w:rFonts w:ascii="Arial" w:hAnsi="Arial" w:cs="Arial"/>
                <w:b w:val="0"/>
                <w:bCs/>
                <w:i/>
                <w:color w:val="3333FF"/>
                <w:sz w:val="20"/>
                <w:szCs w:val="20"/>
              </w:rPr>
              <w:t xml:space="preserve">, </w:t>
            </w:r>
            <w:proofErr w:type="spellStart"/>
            <w:r w:rsidRPr="00744217">
              <w:rPr>
                <w:rFonts w:ascii="Arial" w:hAnsi="Arial" w:cs="Arial"/>
                <w:b w:val="0"/>
                <w:bCs/>
                <w:i/>
                <w:color w:val="3333FF"/>
                <w:sz w:val="20"/>
                <w:szCs w:val="20"/>
              </w:rPr>
              <w:t>physicalelement</w:t>
            </w:r>
            <w:proofErr w:type="spellEnd"/>
            <w:r w:rsidRPr="00744217">
              <w:rPr>
                <w:rFonts w:ascii="Arial" w:hAnsi="Arial" w:cs="Arial"/>
                <w:b w:val="0"/>
                <w:bCs/>
                <w:i/>
                <w:color w:val="3333FF"/>
                <w:sz w:val="20"/>
                <w:szCs w:val="20"/>
              </w:rPr>
              <w:t xml:space="preserve"> from satellite where </w:t>
            </w:r>
            <w:proofErr w:type="spellStart"/>
            <w:r w:rsidRPr="00744217">
              <w:rPr>
                <w:rFonts w:ascii="Arial" w:hAnsi="Arial" w:cs="Arial"/>
                <w:b w:val="0"/>
                <w:bCs/>
                <w:i/>
                <w:color w:val="3333FF"/>
                <w:sz w:val="20"/>
                <w:szCs w:val="20"/>
              </w:rPr>
              <w:t>creatingentity</w:t>
            </w:r>
            <w:proofErr w:type="spellEnd"/>
            <w:r w:rsidRPr="00744217">
              <w:rPr>
                <w:rFonts w:ascii="Arial" w:hAnsi="Arial" w:cs="Arial"/>
                <w:b w:val="0"/>
                <w:bCs/>
                <w:i/>
                <w:color w:val="3333FF"/>
                <w:sz w:val="20"/>
                <w:szCs w:val="20"/>
              </w:rPr>
              <w:t xml:space="preserve"> like 'GOES-16</w:t>
            </w:r>
            <w:r w:rsidRPr="001A66AA">
              <w:rPr>
                <w:rFonts w:ascii="Arial" w:hAnsi="Arial" w:cs="Arial"/>
                <w:b w:val="0"/>
                <w:bCs/>
                <w:i/>
                <w:color w:val="3333FF"/>
                <w:sz w:val="20"/>
                <w:szCs w:val="20"/>
              </w:rPr>
              <w:t>' or</w:t>
            </w:r>
            <w:r>
              <w:rPr>
                <w:rFonts w:ascii="Arial" w:hAnsi="Arial" w:cs="Arial"/>
                <w:b w:val="0"/>
                <w:bCs/>
                <w:i/>
                <w:sz w:val="20"/>
                <w:szCs w:val="20"/>
              </w:rPr>
              <w:t xml:space="preserve"> </w:t>
            </w:r>
            <w:proofErr w:type="spellStart"/>
            <w:r w:rsidRPr="00744217">
              <w:rPr>
                <w:rFonts w:ascii="Arial" w:hAnsi="Arial" w:cs="Arial"/>
                <w:b w:val="0"/>
                <w:bCs/>
                <w:i/>
                <w:color w:val="3333FF"/>
                <w:sz w:val="20"/>
                <w:szCs w:val="20"/>
              </w:rPr>
              <w:t>creatingentity</w:t>
            </w:r>
            <w:proofErr w:type="spellEnd"/>
            <w:r w:rsidRPr="00744217">
              <w:rPr>
                <w:rFonts w:ascii="Arial" w:hAnsi="Arial" w:cs="Arial"/>
                <w:b w:val="0"/>
                <w:bCs/>
                <w:i/>
                <w:color w:val="3333FF"/>
                <w:sz w:val="20"/>
                <w:szCs w:val="20"/>
              </w:rPr>
              <w:t xml:space="preserve"> like 'GOES-1</w:t>
            </w:r>
            <w:r>
              <w:rPr>
                <w:rFonts w:ascii="Arial" w:hAnsi="Arial" w:cs="Arial"/>
                <w:b w:val="0"/>
                <w:bCs/>
                <w:i/>
                <w:color w:val="3333FF"/>
                <w:sz w:val="20"/>
                <w:szCs w:val="20"/>
              </w:rPr>
              <w:t>7</w:t>
            </w:r>
            <w:r w:rsidRPr="00294B7B">
              <w:rPr>
                <w:rFonts w:ascii="Arial" w:hAnsi="Arial" w:cs="Arial"/>
                <w:b w:val="0"/>
                <w:bCs/>
                <w:i/>
                <w:color w:val="3333FF"/>
                <w:sz w:val="20"/>
                <w:szCs w:val="20"/>
              </w:rPr>
              <w:t>' or</w:t>
            </w:r>
            <w:r>
              <w:rPr>
                <w:rFonts w:ascii="Arial" w:hAnsi="Arial" w:cs="Arial"/>
                <w:b w:val="0"/>
                <w:bCs/>
                <w:i/>
                <w:color w:val="3333FF"/>
                <w:sz w:val="20"/>
                <w:szCs w:val="20"/>
              </w:rPr>
              <w:t xml:space="preserve">der by </w:t>
            </w:r>
            <w:proofErr w:type="spellStart"/>
            <w:r w:rsidRPr="00744217">
              <w:rPr>
                <w:rFonts w:ascii="Arial" w:hAnsi="Arial" w:cs="Arial"/>
                <w:b w:val="0"/>
                <w:bCs/>
                <w:i/>
                <w:color w:val="3333FF"/>
                <w:sz w:val="20"/>
                <w:szCs w:val="20"/>
              </w:rPr>
              <w:t>creatingentity</w:t>
            </w:r>
            <w:proofErr w:type="spellEnd"/>
            <w:r w:rsidRPr="00744217" w:rsidDel="000C3CEF">
              <w:rPr>
                <w:rFonts w:ascii="Arial" w:hAnsi="Arial" w:cs="Arial"/>
                <w:b w:val="0"/>
                <w:bCs/>
                <w:i/>
                <w:color w:val="3333FF"/>
                <w:sz w:val="20"/>
                <w:szCs w:val="20"/>
              </w:rPr>
              <w:t xml:space="preserve"> </w:t>
            </w:r>
            <w:r w:rsidRPr="00294B7B">
              <w:rPr>
                <w:rFonts w:ascii="Arial" w:hAnsi="Arial" w:cs="Arial"/>
                <w:b w:val="0"/>
                <w:bCs/>
                <w:i/>
                <w:sz w:val="20"/>
                <w:szCs w:val="20"/>
              </w:rPr>
              <w:t>'</w:t>
            </w:r>
          </w:p>
          <w:p w:rsidR="000C3CEF" w:rsidRPr="00612AE5" w:rsidRDefault="000C3CEF" w:rsidP="00815879">
            <w:pPr>
              <w:pStyle w:val="Tableheading"/>
              <w:snapToGrid w:val="0"/>
              <w:spacing w:beforeLines="20" w:before="48" w:afterLines="20" w:after="48"/>
              <w:ind w:left="90"/>
              <w:jc w:val="left"/>
              <w:rPr>
                <w:rFonts w:ascii="Arial" w:hAnsi="Arial" w:cs="Arial"/>
                <w:b w:val="0"/>
                <w:bCs/>
                <w:sz w:val="20"/>
                <w:szCs w:val="20"/>
              </w:rPr>
            </w:pPr>
          </w:p>
        </w:tc>
        <w:tc>
          <w:tcPr>
            <w:tcW w:w="647" w:type="dxa"/>
            <w:vMerge w:val="restart"/>
          </w:tcPr>
          <w:p w:rsidR="000C3CEF" w:rsidRPr="009211C5" w:rsidRDefault="000C3CEF" w:rsidP="000C3CEF">
            <w:pPr>
              <w:pStyle w:val="Tableheading"/>
              <w:snapToGrid w:val="0"/>
              <w:spacing w:beforeLines="20" w:before="48" w:afterLines="20" w:after="48"/>
              <w:jc w:val="left"/>
              <w:rPr>
                <w:rFonts w:ascii="Arial" w:hAnsi="Arial" w:cs="Arial"/>
                <w:b w:val="0"/>
                <w:bCs/>
                <w:szCs w:val="22"/>
              </w:rPr>
            </w:pPr>
          </w:p>
        </w:tc>
        <w:tc>
          <w:tcPr>
            <w:tcW w:w="3310" w:type="dxa"/>
            <w:vMerge w:val="restart"/>
          </w:tcPr>
          <w:p w:rsidR="000C3CEF" w:rsidRDefault="000C3CEF" w:rsidP="000C3CEF">
            <w:pPr>
              <w:pStyle w:val="Tableheading"/>
              <w:snapToGrid w:val="0"/>
              <w:spacing w:beforeLines="20" w:before="48" w:afterLines="20" w:after="48"/>
              <w:jc w:val="left"/>
              <w:rPr>
                <w:ins w:id="44" w:author="William Smith" w:date="2014-05-15T10:47:00Z"/>
                <w:rFonts w:ascii="Arial" w:hAnsi="Arial" w:cs="Arial"/>
                <w:b w:val="0"/>
                <w:bCs/>
                <w:szCs w:val="22"/>
              </w:rPr>
            </w:pPr>
            <w:r w:rsidRPr="009211C5">
              <w:rPr>
                <w:rFonts w:ascii="Arial" w:hAnsi="Arial" w:cs="Arial"/>
                <w:b w:val="0"/>
                <w:bCs/>
                <w:szCs w:val="22"/>
              </w:rPr>
              <w:t xml:space="preserve">Requirement 2809, </w:t>
            </w:r>
            <w:commentRangeStart w:id="45"/>
            <w:r w:rsidRPr="009211C5">
              <w:rPr>
                <w:rFonts w:ascii="Arial" w:hAnsi="Arial" w:cs="Arial"/>
                <w:b w:val="0"/>
                <w:bCs/>
                <w:szCs w:val="22"/>
              </w:rPr>
              <w:t>2810</w:t>
            </w:r>
            <w:commentRangeEnd w:id="45"/>
            <w:r w:rsidR="006860EF">
              <w:rPr>
                <w:rStyle w:val="CommentReference"/>
                <w:rFonts w:ascii="Times New Roman" w:hAnsi="Times New Roman" w:cs="Times New Roman"/>
                <w:b w:val="0"/>
              </w:rPr>
              <w:commentReference w:id="45"/>
            </w:r>
          </w:p>
          <w:p w:rsidR="006860EF" w:rsidRPr="009211C5" w:rsidRDefault="006860EF" w:rsidP="000C3CEF">
            <w:pPr>
              <w:pStyle w:val="Tableheading"/>
              <w:snapToGrid w:val="0"/>
              <w:spacing w:beforeLines="20" w:before="48" w:afterLines="20" w:after="48"/>
              <w:jc w:val="left"/>
              <w:rPr>
                <w:rFonts w:ascii="Arial" w:hAnsi="Arial" w:cs="Arial"/>
                <w:b w:val="0"/>
                <w:bCs/>
                <w:szCs w:val="22"/>
              </w:rPr>
            </w:pPr>
          </w:p>
        </w:tc>
      </w:tr>
      <w:tr w:rsidR="000C3CEF" w:rsidRPr="00744217" w:rsidTr="000C3CEF">
        <w:trPr>
          <w:cantSplit/>
        </w:trPr>
        <w:tc>
          <w:tcPr>
            <w:tcW w:w="1020" w:type="dxa"/>
            <w:vMerge/>
            <w:vAlign w:val="center"/>
          </w:tcPr>
          <w:p w:rsidR="000C3CEF" w:rsidRPr="009211C5" w:rsidRDefault="000C3CEF" w:rsidP="000C3CEF">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0C3CEF" w:rsidRPr="009211C5" w:rsidRDefault="000C3CEF" w:rsidP="000C3CEF">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0C3CEF" w:rsidRPr="009211C5" w:rsidRDefault="000C3CEF" w:rsidP="000C3CEF">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list of available products similar to that provided below is displayed</w:t>
            </w:r>
          </w:p>
          <w:p w:rsidR="000C3CEF" w:rsidRPr="009211C5" w:rsidRDefault="000C3CEF" w:rsidP="000C3CEF">
            <w:pPr>
              <w:pStyle w:val="Tableheading"/>
              <w:snapToGrid w:val="0"/>
              <w:spacing w:beforeLines="20" w:before="48" w:afterLines="20" w:after="48"/>
              <w:rPr>
                <w:rFonts w:ascii="Arial" w:hAnsi="Arial" w:cs="Arial"/>
                <w:b w:val="0"/>
                <w:bCs/>
                <w:szCs w:val="22"/>
              </w:rPr>
            </w:pPr>
            <w:r w:rsidRPr="009211C5">
              <w:rPr>
                <w:rFonts w:ascii="Arial" w:hAnsi="Arial" w:cs="Arial"/>
                <w:b w:val="0"/>
                <w:bCs/>
                <w:noProof/>
                <w:szCs w:val="22"/>
                <w:lang w:eastAsia="en-US"/>
              </w:rPr>
              <w:drawing>
                <wp:inline distT="0" distB="0" distL="0" distR="0" wp14:anchorId="400EDEC8" wp14:editId="1585714E">
                  <wp:extent cx="2622430" cy="1447134"/>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gAdmin_db_OutputProdList.png"/>
                          <pic:cNvPicPr/>
                        </pic:nvPicPr>
                        <pic:blipFill>
                          <a:blip r:embed="rId22">
                            <a:extLst>
                              <a:ext uri="{28A0092B-C50C-407E-A947-70E740481C1C}">
                                <a14:useLocalDpi xmlns:a14="http://schemas.microsoft.com/office/drawing/2010/main" val="0"/>
                              </a:ext>
                            </a:extLst>
                          </a:blip>
                          <a:stretch>
                            <a:fillRect/>
                          </a:stretch>
                        </pic:blipFill>
                        <pic:spPr>
                          <a:xfrm>
                            <a:off x="0" y="0"/>
                            <a:ext cx="2625462" cy="1448807"/>
                          </a:xfrm>
                          <a:prstGeom prst="rect">
                            <a:avLst/>
                          </a:prstGeom>
                        </pic:spPr>
                      </pic:pic>
                    </a:graphicData>
                  </a:graphic>
                </wp:inline>
              </w:drawing>
            </w:r>
          </w:p>
        </w:tc>
        <w:tc>
          <w:tcPr>
            <w:tcW w:w="647" w:type="dxa"/>
            <w:vMerge/>
          </w:tcPr>
          <w:p w:rsidR="000C3CEF" w:rsidRPr="009211C5" w:rsidRDefault="000C3CEF" w:rsidP="000C3CEF">
            <w:pPr>
              <w:pStyle w:val="Tableheading"/>
              <w:snapToGrid w:val="0"/>
              <w:spacing w:beforeLines="20" w:before="48" w:afterLines="20" w:after="48"/>
              <w:jc w:val="left"/>
              <w:rPr>
                <w:rFonts w:ascii="Arial" w:hAnsi="Arial" w:cs="Arial"/>
                <w:b w:val="0"/>
                <w:bCs/>
                <w:szCs w:val="22"/>
              </w:rPr>
            </w:pPr>
          </w:p>
        </w:tc>
        <w:tc>
          <w:tcPr>
            <w:tcW w:w="3310" w:type="dxa"/>
            <w:vMerge/>
          </w:tcPr>
          <w:p w:rsidR="000C3CEF" w:rsidRPr="009211C5" w:rsidRDefault="000C3CEF" w:rsidP="000C3CEF">
            <w:pPr>
              <w:pStyle w:val="Tableheading"/>
              <w:snapToGrid w:val="0"/>
              <w:spacing w:beforeLines="20" w:before="48" w:afterLines="20" w:after="48"/>
              <w:jc w:val="left"/>
              <w:rPr>
                <w:rFonts w:ascii="Arial" w:hAnsi="Arial" w:cs="Arial"/>
                <w:b w:val="0"/>
                <w:bCs/>
                <w:szCs w:val="22"/>
              </w:rPr>
            </w:pPr>
          </w:p>
        </w:tc>
      </w:tr>
      <w:tr w:rsidR="00C11C52" w:rsidRPr="00C11C52" w:rsidTr="00612AE5">
        <w:trPr>
          <w:cantSplit/>
        </w:trPr>
        <w:tc>
          <w:tcPr>
            <w:tcW w:w="1020" w:type="dxa"/>
            <w:vMerge w:val="restart"/>
            <w:shd w:val="clear" w:color="auto" w:fill="auto"/>
            <w:vAlign w:val="center"/>
          </w:tcPr>
          <w:p w:rsidR="00C11C52" w:rsidRPr="009211C5" w:rsidRDefault="00C11C52" w:rsidP="00612AE5">
            <w:pPr>
              <w:pStyle w:val="ListParagraph"/>
              <w:numPr>
                <w:ilvl w:val="0"/>
                <w:numId w:val="11"/>
              </w:numPr>
              <w:snapToGrid w:val="0"/>
              <w:spacing w:beforeLines="20" w:before="48" w:afterLines="20" w:after="48"/>
              <w:jc w:val="center"/>
              <w:rPr>
                <w:rFonts w:ascii="Arial" w:hAnsi="Arial" w:cs="Arial"/>
                <w:b/>
                <w:bCs/>
                <w:sz w:val="22"/>
                <w:szCs w:val="22"/>
              </w:rPr>
            </w:pPr>
            <w:bookmarkStart w:id="46" w:name="_Ref373748371"/>
          </w:p>
        </w:tc>
        <w:bookmarkEnd w:id="46"/>
        <w:tc>
          <w:tcPr>
            <w:tcW w:w="4619" w:type="dxa"/>
            <w:gridSpan w:val="3"/>
          </w:tcPr>
          <w:p w:rsidR="00C11C52" w:rsidRPr="009211C5" w:rsidRDefault="00C11C52"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C11C52" w:rsidRPr="009211C5" w:rsidRDefault="00C11C52"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Satellite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w:t>
            </w:r>
          </w:p>
        </w:tc>
        <w:tc>
          <w:tcPr>
            <w:tcW w:w="647" w:type="dxa"/>
            <w:vMerge w:val="restart"/>
          </w:tcPr>
          <w:p w:rsidR="00C11C52" w:rsidRPr="009211C5" w:rsidRDefault="00C11C52" w:rsidP="00616330">
            <w:pPr>
              <w:pStyle w:val="Tableheading"/>
              <w:snapToGrid w:val="0"/>
              <w:spacing w:before="120" w:after="120"/>
              <w:rPr>
                <w:rFonts w:ascii="Arial" w:hAnsi="Arial" w:cs="Arial"/>
                <w:b w:val="0"/>
                <w:bCs/>
                <w:szCs w:val="22"/>
              </w:rPr>
            </w:pPr>
          </w:p>
        </w:tc>
        <w:tc>
          <w:tcPr>
            <w:tcW w:w="3310" w:type="dxa"/>
            <w:vMerge w:val="restart"/>
          </w:tcPr>
          <w:p w:rsidR="00C11C52" w:rsidRPr="009211C5" w:rsidRDefault="00C11C5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C11C52" w:rsidRPr="00C11C52" w:rsidTr="00612AE5">
        <w:trPr>
          <w:cantSplit/>
        </w:trPr>
        <w:tc>
          <w:tcPr>
            <w:tcW w:w="1020" w:type="dxa"/>
            <w:vMerge/>
            <w:shd w:val="clear" w:color="auto" w:fill="auto"/>
            <w:vAlign w:val="center"/>
          </w:tcPr>
          <w:p w:rsidR="00C11C52" w:rsidRPr="009211C5" w:rsidRDefault="00C11C5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C11C52" w:rsidRDefault="00C11C52"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Cs/>
                <w:szCs w:val="22"/>
              </w:rPr>
              <w:t>Expected Result:</w:t>
            </w:r>
          </w:p>
          <w:p w:rsidR="00C11C52" w:rsidRDefault="00C11C52"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Results have the following form (this is only a sample list and does not reflect all possible or available sectors and channels:</w:t>
            </w:r>
          </w:p>
          <w:p w:rsidR="00C11C52" w:rsidRPr="009211C5" w:rsidRDefault="00C11C52" w:rsidP="00612AE5">
            <w:pPr>
              <w:pStyle w:val="Tableheading"/>
              <w:snapToGrid w:val="0"/>
              <w:spacing w:before="120" w:after="120"/>
              <w:rPr>
                <w:rFonts w:ascii="Arial" w:hAnsi="Arial" w:cs="Arial"/>
                <w:b w:val="0"/>
                <w:bCs/>
                <w:szCs w:val="22"/>
              </w:rPr>
            </w:pPr>
            <w:r w:rsidRPr="001A66AA">
              <w:rPr>
                <w:rFonts w:ascii="Arial" w:hAnsi="Arial" w:cs="Arial"/>
                <w:bCs/>
                <w:noProof/>
                <w:szCs w:val="22"/>
                <w:lang w:eastAsia="en-US"/>
              </w:rPr>
              <w:drawing>
                <wp:inline distT="0" distB="0" distL="0" distR="0" wp14:anchorId="3B587E39" wp14:editId="4CEF3616">
                  <wp:extent cx="1179186" cy="280218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menu_ProdBrowser_Full.png"/>
                          <pic:cNvPicPr/>
                        </pic:nvPicPr>
                        <pic:blipFill>
                          <a:blip r:embed="rId23">
                            <a:extLst>
                              <a:ext uri="{28A0092B-C50C-407E-A947-70E740481C1C}">
                                <a14:useLocalDpi xmlns:a14="http://schemas.microsoft.com/office/drawing/2010/main" val="0"/>
                              </a:ext>
                            </a:extLst>
                          </a:blip>
                          <a:stretch>
                            <a:fillRect/>
                          </a:stretch>
                        </pic:blipFill>
                        <pic:spPr>
                          <a:xfrm>
                            <a:off x="0" y="0"/>
                            <a:ext cx="1182615" cy="2810336"/>
                          </a:xfrm>
                          <a:prstGeom prst="rect">
                            <a:avLst/>
                          </a:prstGeom>
                        </pic:spPr>
                      </pic:pic>
                    </a:graphicData>
                  </a:graphic>
                </wp:inline>
              </w:drawing>
            </w:r>
          </w:p>
        </w:tc>
        <w:tc>
          <w:tcPr>
            <w:tcW w:w="647" w:type="dxa"/>
            <w:vMerge/>
          </w:tcPr>
          <w:p w:rsidR="00C11C52" w:rsidRPr="009211C5" w:rsidRDefault="00C11C52" w:rsidP="00616330">
            <w:pPr>
              <w:pStyle w:val="Tableheading"/>
              <w:snapToGrid w:val="0"/>
              <w:spacing w:before="120" w:after="120"/>
              <w:rPr>
                <w:rFonts w:ascii="Arial" w:hAnsi="Arial" w:cs="Arial"/>
                <w:b w:val="0"/>
                <w:bCs/>
                <w:szCs w:val="22"/>
              </w:rPr>
            </w:pPr>
          </w:p>
        </w:tc>
        <w:tc>
          <w:tcPr>
            <w:tcW w:w="3310" w:type="dxa"/>
            <w:vMerge/>
          </w:tcPr>
          <w:p w:rsidR="00C11C52" w:rsidRPr="009211C5" w:rsidRDefault="00C11C52" w:rsidP="00616330">
            <w:pPr>
              <w:pStyle w:val="Tableheading"/>
              <w:snapToGrid w:val="0"/>
              <w:spacing w:before="120" w:after="120"/>
              <w:rPr>
                <w:rFonts w:ascii="Arial" w:hAnsi="Arial" w:cs="Arial"/>
                <w:b w:val="0"/>
                <w:bCs/>
                <w:szCs w:val="22"/>
              </w:rPr>
            </w:pPr>
          </w:p>
        </w:tc>
      </w:tr>
      <w:tr w:rsidR="00E156F8" w:rsidRPr="009211C5" w:rsidTr="00D712BD">
        <w:trPr>
          <w:cantSplit/>
        </w:trPr>
        <w:tc>
          <w:tcPr>
            <w:tcW w:w="1020" w:type="dxa"/>
            <w:shd w:val="clear" w:color="auto" w:fill="auto"/>
            <w:vAlign w:val="center"/>
          </w:tcPr>
          <w:p w:rsidR="00E156F8" w:rsidRPr="009211C5" w:rsidRDefault="00E156F8"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Borders>
              <w:bottom w:val="single" w:sz="4" w:space="0" w:color="000000"/>
            </w:tcBorders>
            <w:shd w:val="clear" w:color="auto" w:fill="auto"/>
          </w:tcPr>
          <w:p w:rsidR="00E156F8" w:rsidRPr="009211C5" w:rsidRDefault="00E156F8" w:rsidP="00D95BD4">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Verify that the different GOES-R data products in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_Ref373748371 \r \h </w:instrText>
            </w:r>
            <w:r w:rsidR="009211C5">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11</w:t>
            </w:r>
            <w:r w:rsidRPr="009211C5">
              <w:rPr>
                <w:rFonts w:ascii="Arial" w:hAnsi="Arial" w:cs="Arial"/>
                <w:bCs/>
                <w:szCs w:val="22"/>
                <w:highlight w:val="yellow"/>
              </w:rPr>
              <w:fldChar w:fldCharType="end"/>
            </w:r>
            <w:r w:rsidRPr="009211C5">
              <w:rPr>
                <w:rFonts w:ascii="Arial" w:hAnsi="Arial" w:cs="Arial"/>
                <w:b w:val="0"/>
                <w:bCs/>
                <w:szCs w:val="22"/>
              </w:rPr>
              <w:t xml:space="preserve"> are consistent with </w:t>
            </w:r>
            <w:r w:rsidRPr="009211C5">
              <w:rPr>
                <w:rFonts w:ascii="Arial" w:hAnsi="Arial" w:cs="Arial"/>
                <w:bCs/>
                <w:szCs w:val="22"/>
                <w:highlight w:val="yellow"/>
              </w:rPr>
              <w:t xml:space="preserve">Step </w:t>
            </w:r>
            <w:r w:rsidR="00D95BD4">
              <w:rPr>
                <w:rFonts w:ascii="Arial" w:hAnsi="Arial" w:cs="Arial"/>
                <w:bCs/>
                <w:szCs w:val="22"/>
                <w:highlight w:val="yellow"/>
              </w:rPr>
              <w:fldChar w:fldCharType="begin"/>
            </w:r>
            <w:r w:rsidR="00D95BD4">
              <w:rPr>
                <w:rFonts w:ascii="Arial" w:hAnsi="Arial" w:cs="Arial"/>
                <w:bCs/>
                <w:szCs w:val="22"/>
                <w:highlight w:val="yellow"/>
              </w:rPr>
              <w:instrText xml:space="preserve"> REF _Ref386699576 \r \h </w:instrText>
            </w:r>
            <w:r w:rsidR="00D95BD4">
              <w:rPr>
                <w:rFonts w:ascii="Arial" w:hAnsi="Arial" w:cs="Arial"/>
                <w:bCs/>
                <w:szCs w:val="22"/>
                <w:highlight w:val="yellow"/>
              </w:rPr>
            </w:r>
            <w:r w:rsidR="00D95BD4">
              <w:rPr>
                <w:rFonts w:ascii="Arial" w:hAnsi="Arial" w:cs="Arial"/>
                <w:bCs/>
                <w:szCs w:val="22"/>
                <w:highlight w:val="yellow"/>
              </w:rPr>
              <w:fldChar w:fldCharType="separate"/>
            </w:r>
            <w:r w:rsidR="00C56FB8">
              <w:rPr>
                <w:rFonts w:ascii="Arial" w:hAnsi="Arial" w:cs="Arial"/>
                <w:bCs/>
                <w:szCs w:val="22"/>
                <w:highlight w:val="yellow"/>
              </w:rPr>
              <w:t>10</w:t>
            </w:r>
            <w:r w:rsidR="00D95BD4">
              <w:rPr>
                <w:rFonts w:ascii="Arial" w:hAnsi="Arial" w:cs="Arial"/>
                <w:bCs/>
                <w:szCs w:val="22"/>
                <w:highlight w:val="yellow"/>
              </w:rPr>
              <w:fldChar w:fldCharType="end"/>
            </w:r>
            <w:r w:rsidR="00D95BD4">
              <w:rPr>
                <w:rFonts w:ascii="Arial" w:hAnsi="Arial" w:cs="Arial"/>
                <w:bCs/>
                <w:szCs w:val="22"/>
                <w:highlight w:val="yellow"/>
              </w:rPr>
              <w:t xml:space="preserve"> </w:t>
            </w:r>
            <w:r w:rsidRPr="009211C5">
              <w:rPr>
                <w:rFonts w:ascii="Arial" w:hAnsi="Arial" w:cs="Arial"/>
                <w:b w:val="0"/>
                <w:bCs/>
                <w:szCs w:val="22"/>
              </w:rPr>
              <w:t>query results</w:t>
            </w:r>
          </w:p>
        </w:tc>
        <w:tc>
          <w:tcPr>
            <w:tcW w:w="1978" w:type="dxa"/>
            <w:gridSpan w:val="2"/>
            <w:shd w:val="clear" w:color="auto" w:fill="auto"/>
          </w:tcPr>
          <w:p w:rsidR="00E156F8" w:rsidRPr="009211C5" w:rsidRDefault="00E156F8" w:rsidP="00616330">
            <w:pPr>
              <w:snapToGrid w:val="0"/>
              <w:spacing w:beforeLines="20" w:before="48" w:afterLines="20" w:after="48"/>
              <w:rPr>
                <w:rFonts w:ascii="Arial" w:hAnsi="Arial" w:cs="Arial"/>
                <w:sz w:val="22"/>
                <w:szCs w:val="22"/>
              </w:rPr>
            </w:pPr>
            <w:r w:rsidRPr="009211C5">
              <w:rPr>
                <w:rFonts w:ascii="Arial" w:hAnsi="Arial" w:cs="Arial"/>
                <w:sz w:val="22"/>
                <w:szCs w:val="22"/>
              </w:rPr>
              <w:t>The browser list matches the query results</w:t>
            </w:r>
          </w:p>
          <w:p w:rsidR="00E156F8" w:rsidRPr="009211C5" w:rsidRDefault="00E156F8" w:rsidP="00616330">
            <w:pPr>
              <w:snapToGrid w:val="0"/>
              <w:spacing w:beforeLines="20" w:before="48" w:afterLines="20" w:after="48"/>
              <w:rPr>
                <w:rFonts w:ascii="Arial" w:hAnsi="Arial" w:cs="Arial"/>
                <w:sz w:val="22"/>
                <w:szCs w:val="22"/>
              </w:rPr>
            </w:pPr>
          </w:p>
        </w:tc>
        <w:tc>
          <w:tcPr>
            <w:tcW w:w="647" w:type="dxa"/>
            <w:shd w:val="clear" w:color="auto" w:fill="auto"/>
          </w:tcPr>
          <w:p w:rsidR="00E156F8" w:rsidRPr="009211C5" w:rsidRDefault="00E156F8" w:rsidP="00616330">
            <w:pPr>
              <w:pStyle w:val="Tableheading"/>
              <w:snapToGrid w:val="0"/>
              <w:spacing w:beforeLines="20" w:before="48" w:afterLines="20" w:after="48"/>
              <w:jc w:val="left"/>
              <w:rPr>
                <w:rFonts w:ascii="Arial" w:hAnsi="Arial" w:cs="Arial"/>
                <w:b w:val="0"/>
                <w:bCs/>
                <w:szCs w:val="22"/>
              </w:rPr>
            </w:pPr>
          </w:p>
        </w:tc>
        <w:tc>
          <w:tcPr>
            <w:tcW w:w="3310" w:type="dxa"/>
            <w:shd w:val="clear" w:color="auto" w:fill="auto"/>
          </w:tcPr>
          <w:p w:rsidR="00E156F8" w:rsidRPr="009211C5" w:rsidRDefault="00E156F8"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7D0E93" w:rsidRPr="00294B7B" w:rsidTr="00640FF0">
        <w:trPr>
          <w:cantSplit/>
        </w:trPr>
        <w:tc>
          <w:tcPr>
            <w:tcW w:w="9596" w:type="dxa"/>
            <w:gridSpan w:val="6"/>
            <w:shd w:val="clear" w:color="auto" w:fill="FFFFCC"/>
          </w:tcPr>
          <w:p w:rsidR="007D0E93" w:rsidRPr="009211C5" w:rsidRDefault="007D0E93" w:rsidP="00640FF0">
            <w:pPr>
              <w:pStyle w:val="Tableheading"/>
              <w:snapToGrid w:val="0"/>
              <w:spacing w:before="120" w:after="120"/>
              <w:ind w:left="720" w:hanging="720"/>
              <w:jc w:val="left"/>
              <w:rPr>
                <w:rFonts w:ascii="Arial" w:hAnsi="Arial" w:cs="Arial"/>
                <w:bCs/>
                <w:szCs w:val="22"/>
              </w:rPr>
            </w:pPr>
            <w:r w:rsidRPr="009211C5">
              <w:rPr>
                <w:rFonts w:ascii="Arial" w:hAnsi="Arial" w:cs="Arial"/>
                <w:bCs/>
                <w:szCs w:val="22"/>
              </w:rPr>
              <w:lastRenderedPageBreak/>
              <w:t>Note:</w:t>
            </w:r>
            <w:r w:rsidRPr="009211C5">
              <w:rPr>
                <w:rFonts w:ascii="Arial" w:hAnsi="Arial" w:cs="Arial"/>
                <w:bCs/>
                <w:szCs w:val="22"/>
              </w:rPr>
              <w:tab/>
              <w:t xml:space="preserve">Menu </w:t>
            </w:r>
            <w:r>
              <w:rPr>
                <w:rFonts w:ascii="Arial" w:hAnsi="Arial" w:cs="Arial"/>
                <w:bCs/>
                <w:szCs w:val="22"/>
              </w:rPr>
              <w:t xml:space="preserve">Definition and </w:t>
            </w:r>
            <w:r w:rsidRPr="009211C5">
              <w:rPr>
                <w:rFonts w:ascii="Arial" w:hAnsi="Arial" w:cs="Arial"/>
                <w:bCs/>
                <w:szCs w:val="22"/>
              </w:rPr>
              <w:t>Selection Paths:</w:t>
            </w:r>
          </w:p>
          <w:p w:rsidR="007D0E93" w:rsidRPr="00294B7B" w:rsidRDefault="007D0E93" w:rsidP="00640FF0">
            <w:pPr>
              <w:pStyle w:val="Tableheading"/>
              <w:snapToGrid w:val="0"/>
              <w:spacing w:before="120" w:after="120"/>
              <w:ind w:left="720"/>
              <w:jc w:val="left"/>
              <w:rPr>
                <w:rFonts w:ascii="Arial" w:hAnsi="Arial" w:cs="Arial"/>
                <w:bCs/>
                <w:color w:val="3333FF"/>
                <w:sz w:val="20"/>
                <w:szCs w:val="20"/>
              </w:rPr>
            </w:pPr>
            <w:proofErr w:type="spellStart"/>
            <w:r w:rsidRPr="009643B9">
              <w:rPr>
                <w:rFonts w:ascii="Arial" w:hAnsi="Arial" w:cs="Arial"/>
                <w:bCs/>
                <w:color w:val="3333FF"/>
                <w:sz w:val="20"/>
                <w:szCs w:val="20"/>
              </w:rPr>
              <w:t>BestRes</w:t>
            </w:r>
            <w:proofErr w:type="spellEnd"/>
            <w:r w:rsidRPr="00294B7B">
              <w:rPr>
                <w:rFonts w:ascii="Arial" w:hAnsi="Arial" w:cs="Arial"/>
                <w:bCs/>
                <w:color w:val="3333FF"/>
                <w:sz w:val="20"/>
                <w:szCs w:val="20"/>
              </w:rPr>
              <w:t xml:space="preserve"> products menu </w:t>
            </w:r>
            <w:r>
              <w:rPr>
                <w:rFonts w:ascii="Arial" w:hAnsi="Arial" w:cs="Arial"/>
                <w:bCs/>
                <w:color w:val="3333FF"/>
                <w:sz w:val="20"/>
                <w:szCs w:val="20"/>
              </w:rPr>
              <w:t xml:space="preserve">provides the </w:t>
            </w:r>
            <w:proofErr w:type="spellStart"/>
            <w:r>
              <w:rPr>
                <w:rFonts w:ascii="Arial" w:hAnsi="Arial" w:cs="Arial"/>
                <w:bCs/>
                <w:color w:val="3333FF"/>
                <w:sz w:val="20"/>
                <w:szCs w:val="20"/>
              </w:rPr>
              <w:t>BestRes</w:t>
            </w:r>
            <w:proofErr w:type="spellEnd"/>
            <w:r>
              <w:rPr>
                <w:rFonts w:ascii="Arial" w:hAnsi="Arial" w:cs="Arial"/>
                <w:bCs/>
                <w:color w:val="3333FF"/>
                <w:sz w:val="20"/>
                <w:szCs w:val="20"/>
              </w:rPr>
              <w:t xml:space="preserve"> East </w:t>
            </w:r>
            <w:proofErr w:type="spellStart"/>
            <w:r>
              <w:rPr>
                <w:rFonts w:ascii="Arial" w:hAnsi="Arial" w:cs="Arial"/>
                <w:bCs/>
                <w:color w:val="3333FF"/>
                <w:sz w:val="20"/>
                <w:szCs w:val="20"/>
              </w:rPr>
              <w:t>Conus</w:t>
            </w:r>
            <w:proofErr w:type="spellEnd"/>
            <w:r>
              <w:rPr>
                <w:rFonts w:ascii="Arial" w:hAnsi="Arial" w:cs="Arial"/>
                <w:bCs/>
                <w:color w:val="3333FF"/>
                <w:sz w:val="20"/>
                <w:szCs w:val="20"/>
              </w:rPr>
              <w:t xml:space="preserve"> product for the selected scale</w:t>
            </w:r>
            <w:r w:rsidRPr="00294B7B">
              <w:rPr>
                <w:rFonts w:ascii="Arial" w:hAnsi="Arial" w:cs="Arial"/>
                <w:bCs/>
                <w:color w:val="3333FF"/>
                <w:sz w:val="20"/>
                <w:szCs w:val="20"/>
              </w:rPr>
              <w:t>:</w:t>
            </w:r>
          </w:p>
          <w:p w:rsidR="007D0E93" w:rsidRPr="009211C5" w:rsidRDefault="007D0E93" w:rsidP="00640FF0">
            <w:pPr>
              <w:pStyle w:val="Tableheading"/>
              <w:snapToGrid w:val="0"/>
              <w:spacing w:before="120" w:after="120"/>
              <w:ind w:left="1152"/>
              <w:jc w:val="left"/>
              <w:rPr>
                <w:rFonts w:ascii="Arial" w:hAnsi="Arial" w:cs="Arial"/>
                <w:b w:val="0"/>
                <w:bCs/>
                <w:i/>
                <w:color w:val="3333FF"/>
                <w:sz w:val="20"/>
                <w:szCs w:val="20"/>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BestRes</w:t>
            </w:r>
            <w:proofErr w:type="spellEnd"/>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East </w:t>
            </w:r>
            <w:proofErr w:type="spellStart"/>
            <w:r>
              <w:rPr>
                <w:rFonts w:ascii="Arial" w:hAnsi="Arial" w:cs="Arial"/>
                <w:b w:val="0"/>
                <w:bCs/>
                <w:i/>
                <w:color w:val="3333FF"/>
                <w:sz w:val="20"/>
                <w:szCs w:val="20"/>
              </w:rPr>
              <w:t>Conus</w:t>
            </w:r>
            <w:proofErr w:type="spellEnd"/>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&lt;</w:t>
            </w:r>
            <w:r>
              <w:rPr>
                <w:rFonts w:ascii="Arial" w:hAnsi="Arial" w:cs="Arial"/>
                <w:b w:val="0"/>
                <w:bCs/>
                <w:i/>
                <w:color w:val="3333FF"/>
                <w:sz w:val="20"/>
                <w:szCs w:val="20"/>
              </w:rPr>
              <w:t xml:space="preserve">channel </w:t>
            </w:r>
            <w:r w:rsidRPr="009211C5">
              <w:rPr>
                <w:rFonts w:ascii="Arial" w:hAnsi="Arial" w:cs="Arial"/>
                <w:b w:val="0"/>
                <w:bCs/>
                <w:i/>
                <w:color w:val="3333FF"/>
                <w:sz w:val="20"/>
                <w:szCs w:val="20"/>
              </w:rPr>
              <w:t>selection&gt;</w:t>
            </w:r>
          </w:p>
          <w:p w:rsidR="007D0E93" w:rsidRPr="00294B7B" w:rsidRDefault="007D0E93" w:rsidP="00640FF0">
            <w:pPr>
              <w:pStyle w:val="Tableheading"/>
              <w:snapToGrid w:val="0"/>
              <w:spacing w:before="120" w:after="120"/>
              <w:ind w:left="720"/>
              <w:jc w:val="left"/>
              <w:rPr>
                <w:rFonts w:ascii="Arial" w:hAnsi="Arial" w:cs="Arial"/>
                <w:bCs/>
                <w:color w:val="3333FF"/>
                <w:sz w:val="20"/>
                <w:szCs w:val="20"/>
              </w:rPr>
            </w:pPr>
            <w:r>
              <w:rPr>
                <w:rFonts w:ascii="Arial" w:hAnsi="Arial" w:cs="Arial"/>
                <w:bCs/>
                <w:color w:val="3333FF"/>
                <w:sz w:val="20"/>
                <w:szCs w:val="20"/>
              </w:rPr>
              <w:t xml:space="preserve">Regional </w:t>
            </w:r>
            <w:proofErr w:type="spellStart"/>
            <w:r w:rsidRPr="009643B9">
              <w:rPr>
                <w:rFonts w:ascii="Arial" w:hAnsi="Arial" w:cs="Arial"/>
                <w:bCs/>
                <w:color w:val="3333FF"/>
                <w:sz w:val="20"/>
                <w:szCs w:val="20"/>
              </w:rPr>
              <w:t>BestRes</w:t>
            </w:r>
            <w:proofErr w:type="spellEnd"/>
            <w:r w:rsidRPr="00294B7B">
              <w:rPr>
                <w:rFonts w:ascii="Arial" w:hAnsi="Arial" w:cs="Arial"/>
                <w:bCs/>
                <w:color w:val="3333FF"/>
                <w:sz w:val="20"/>
                <w:szCs w:val="20"/>
              </w:rPr>
              <w:t xml:space="preserve"> products menu </w:t>
            </w:r>
            <w:r>
              <w:rPr>
                <w:rFonts w:ascii="Arial" w:hAnsi="Arial" w:cs="Arial"/>
                <w:bCs/>
                <w:color w:val="3333FF"/>
                <w:sz w:val="20"/>
                <w:szCs w:val="20"/>
              </w:rPr>
              <w:t xml:space="preserve">provides the </w:t>
            </w:r>
            <w:proofErr w:type="spellStart"/>
            <w:r>
              <w:rPr>
                <w:rFonts w:ascii="Arial" w:hAnsi="Arial" w:cs="Arial"/>
                <w:bCs/>
                <w:color w:val="3333FF"/>
                <w:sz w:val="20"/>
                <w:szCs w:val="20"/>
              </w:rPr>
              <w:t>BestRes</w:t>
            </w:r>
            <w:proofErr w:type="spellEnd"/>
            <w:r>
              <w:rPr>
                <w:rFonts w:ascii="Arial" w:hAnsi="Arial" w:cs="Arial"/>
                <w:bCs/>
                <w:color w:val="3333FF"/>
                <w:sz w:val="20"/>
                <w:szCs w:val="20"/>
              </w:rPr>
              <w:t xml:space="preserve"> product for the selected region and scale</w:t>
            </w:r>
            <w:r w:rsidRPr="00294B7B">
              <w:rPr>
                <w:rFonts w:ascii="Arial" w:hAnsi="Arial" w:cs="Arial"/>
                <w:bCs/>
                <w:color w:val="3333FF"/>
                <w:sz w:val="20"/>
                <w:szCs w:val="20"/>
              </w:rPr>
              <w:t>:</w:t>
            </w:r>
          </w:p>
          <w:p w:rsidR="007D0E93" w:rsidRPr="009211C5" w:rsidRDefault="007D0E93" w:rsidP="00640FF0">
            <w:pPr>
              <w:pStyle w:val="Tableheading"/>
              <w:snapToGrid w:val="0"/>
              <w:spacing w:before="120" w:after="120"/>
              <w:ind w:left="1152"/>
              <w:jc w:val="left"/>
              <w:rPr>
                <w:rFonts w:ascii="Arial" w:hAnsi="Arial" w:cs="Arial"/>
                <w:b w:val="0"/>
                <w:bCs/>
                <w:i/>
                <w:color w:val="3333FF"/>
                <w:sz w:val="20"/>
                <w:szCs w:val="20"/>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Regional </w:t>
            </w:r>
            <w:proofErr w:type="spellStart"/>
            <w:r w:rsidRPr="009211C5">
              <w:rPr>
                <w:rFonts w:ascii="Arial" w:hAnsi="Arial" w:cs="Arial"/>
                <w:b w:val="0"/>
                <w:bCs/>
                <w:i/>
                <w:color w:val="3333FF"/>
                <w:sz w:val="20"/>
                <w:szCs w:val="20"/>
              </w:rPr>
              <w:t>BestRes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&lt;Region&gt; </w:t>
            </w:r>
            <w:r w:rsidRPr="00AB7197">
              <w:rPr>
                <w:rFonts w:ascii="Arial" w:hAnsi="Arial" w:cs="Arial"/>
                <w:b w:val="0"/>
                <w:bCs/>
                <w:i/>
                <w:color w:val="3333FF"/>
                <w:sz w:val="20"/>
                <w:szCs w:val="20"/>
              </w:rPr>
              <w:sym w:font="Wingdings" w:char="F0E0"/>
            </w:r>
            <w:r>
              <w:rPr>
                <w:rFonts w:ascii="Arial" w:hAnsi="Arial" w:cs="Arial"/>
                <w:b w:val="0"/>
                <w:bCs/>
                <w:i/>
                <w:color w:val="3333FF"/>
                <w:sz w:val="20"/>
                <w:szCs w:val="20"/>
              </w:rPr>
              <w:t xml:space="preserve"> </w:t>
            </w:r>
            <w:r w:rsidRPr="009211C5">
              <w:rPr>
                <w:rFonts w:ascii="Arial" w:hAnsi="Arial" w:cs="Arial"/>
                <w:b w:val="0"/>
                <w:bCs/>
                <w:i/>
                <w:color w:val="3333FF"/>
                <w:sz w:val="20"/>
                <w:szCs w:val="20"/>
              </w:rPr>
              <w:t>&lt;</w:t>
            </w:r>
            <w:r>
              <w:rPr>
                <w:rFonts w:ascii="Arial" w:hAnsi="Arial" w:cs="Arial"/>
                <w:b w:val="0"/>
                <w:bCs/>
                <w:i/>
                <w:color w:val="3333FF"/>
                <w:sz w:val="20"/>
                <w:szCs w:val="20"/>
              </w:rPr>
              <w:t xml:space="preserve">channel </w:t>
            </w:r>
            <w:r w:rsidRPr="009211C5">
              <w:rPr>
                <w:rFonts w:ascii="Arial" w:hAnsi="Arial" w:cs="Arial"/>
                <w:b w:val="0"/>
                <w:bCs/>
                <w:i/>
                <w:color w:val="3333FF"/>
                <w:sz w:val="20"/>
                <w:szCs w:val="20"/>
              </w:rPr>
              <w:t>selection&gt;</w:t>
            </w:r>
          </w:p>
          <w:p w:rsidR="007D0E93" w:rsidRPr="00294B7B" w:rsidRDefault="007D0E93" w:rsidP="00640FF0">
            <w:pPr>
              <w:pStyle w:val="Tableheading"/>
              <w:snapToGrid w:val="0"/>
              <w:spacing w:before="120" w:after="120"/>
              <w:ind w:left="720"/>
              <w:jc w:val="left"/>
              <w:rPr>
                <w:rFonts w:ascii="Arial" w:hAnsi="Arial" w:cs="Arial"/>
                <w:bCs/>
                <w:color w:val="3333FF"/>
                <w:sz w:val="20"/>
                <w:szCs w:val="20"/>
              </w:rPr>
            </w:pPr>
            <w:r w:rsidRPr="00294B7B">
              <w:rPr>
                <w:rFonts w:ascii="Arial" w:hAnsi="Arial" w:cs="Arial"/>
                <w:bCs/>
                <w:color w:val="3333FF"/>
                <w:sz w:val="20"/>
                <w:szCs w:val="20"/>
              </w:rPr>
              <w:t>Single-Channel products:</w:t>
            </w:r>
          </w:p>
          <w:p w:rsidR="007D0E93" w:rsidRPr="009211C5" w:rsidRDefault="007D0E93" w:rsidP="00640FF0">
            <w:pPr>
              <w:pStyle w:val="Tableheading"/>
              <w:snapToGrid w:val="0"/>
              <w:spacing w:before="120" w:after="120"/>
              <w:ind w:left="1152"/>
              <w:jc w:val="left"/>
              <w:rPr>
                <w:rFonts w:ascii="Arial" w:hAnsi="Arial" w:cs="Arial"/>
                <w:b w:val="0"/>
                <w:bCs/>
                <w:i/>
                <w:color w:val="3333FF"/>
                <w:sz w:val="20"/>
                <w:szCs w:val="20"/>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By Sector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&lt;region&gt; </w:t>
            </w:r>
            <w:r w:rsidRPr="00AB7197">
              <w:rPr>
                <w:rFonts w:ascii="Arial" w:hAnsi="Arial" w:cs="Arial"/>
                <w:b w:val="0"/>
                <w:bCs/>
                <w:i/>
                <w:color w:val="3333FF"/>
                <w:sz w:val="20"/>
                <w:szCs w:val="20"/>
              </w:rPr>
              <w:sym w:font="Wingdings" w:char="F0E0"/>
            </w:r>
            <w:r>
              <w:rPr>
                <w:rFonts w:ascii="Arial" w:hAnsi="Arial" w:cs="Arial"/>
                <w:b w:val="0"/>
                <w:bCs/>
                <w:i/>
                <w:color w:val="3333FF"/>
                <w:sz w:val="20"/>
                <w:szCs w:val="20"/>
              </w:rPr>
              <w:t xml:space="preserve"> </w:t>
            </w:r>
            <w:r w:rsidRPr="009211C5">
              <w:rPr>
                <w:rFonts w:ascii="Arial" w:hAnsi="Arial" w:cs="Arial"/>
                <w:b w:val="0"/>
                <w:bCs/>
                <w:i/>
                <w:color w:val="3333FF"/>
                <w:sz w:val="20"/>
                <w:szCs w:val="20"/>
              </w:rPr>
              <w:t>&lt;</w:t>
            </w:r>
            <w:r>
              <w:rPr>
                <w:rFonts w:ascii="Arial" w:hAnsi="Arial" w:cs="Arial"/>
                <w:b w:val="0"/>
                <w:bCs/>
                <w:i/>
                <w:color w:val="3333FF"/>
                <w:sz w:val="20"/>
                <w:szCs w:val="20"/>
              </w:rPr>
              <w:t xml:space="preserve">channel </w:t>
            </w:r>
            <w:r w:rsidRPr="009211C5">
              <w:rPr>
                <w:rFonts w:ascii="Arial" w:hAnsi="Arial" w:cs="Arial"/>
                <w:b w:val="0"/>
                <w:bCs/>
                <w:i/>
                <w:color w:val="3333FF"/>
                <w:sz w:val="20"/>
                <w:szCs w:val="20"/>
              </w:rPr>
              <w:t>selection&gt;</w:t>
            </w:r>
          </w:p>
          <w:p w:rsidR="007D0E93" w:rsidRPr="009211C5" w:rsidRDefault="007D0E93" w:rsidP="00640FF0">
            <w:pPr>
              <w:pStyle w:val="Tableheading"/>
              <w:snapToGrid w:val="0"/>
              <w:spacing w:before="120" w:after="120"/>
              <w:ind w:left="720"/>
              <w:jc w:val="left"/>
              <w:rPr>
                <w:rFonts w:ascii="Arial" w:hAnsi="Arial" w:cs="Arial"/>
                <w:bCs/>
                <w:color w:val="3333FF"/>
                <w:sz w:val="20"/>
                <w:szCs w:val="20"/>
              </w:rPr>
            </w:pPr>
            <w:r w:rsidRPr="009211C5">
              <w:rPr>
                <w:rFonts w:ascii="Arial" w:hAnsi="Arial" w:cs="Arial"/>
                <w:bCs/>
                <w:color w:val="3333FF"/>
                <w:sz w:val="20"/>
                <w:szCs w:val="20"/>
              </w:rPr>
              <w:t>Channel-Differencing products (Requirement 2816</w:t>
            </w:r>
            <w:r>
              <w:rPr>
                <w:rFonts w:ascii="Arial" w:hAnsi="Arial" w:cs="Arial"/>
                <w:bCs/>
                <w:color w:val="3333FF"/>
                <w:sz w:val="20"/>
                <w:szCs w:val="20"/>
              </w:rPr>
              <w:t>)</w:t>
            </w:r>
            <w:r w:rsidRPr="009211C5">
              <w:rPr>
                <w:rFonts w:ascii="Arial" w:hAnsi="Arial" w:cs="Arial"/>
                <w:bCs/>
                <w:color w:val="3333FF"/>
                <w:sz w:val="20"/>
                <w:szCs w:val="20"/>
              </w:rPr>
              <w:t>:</w:t>
            </w:r>
          </w:p>
          <w:p w:rsidR="007D0E93" w:rsidRDefault="007D0E93" w:rsidP="00640FF0">
            <w:pPr>
              <w:pStyle w:val="Tableheading"/>
              <w:snapToGrid w:val="0"/>
              <w:spacing w:before="120" w:after="120"/>
              <w:ind w:left="1152"/>
              <w:jc w:val="left"/>
              <w:rPr>
                <w:rFonts w:ascii="Arial" w:hAnsi="Arial" w:cs="Arial"/>
                <w:b w:val="0"/>
                <w:bCs/>
                <w:i/>
                <w:color w:val="3333FF"/>
                <w:sz w:val="20"/>
                <w:szCs w:val="20"/>
              </w:rPr>
            </w:pPr>
            <w:r>
              <w:rPr>
                <w:rFonts w:ascii="Arial" w:hAnsi="Arial" w:cs="Arial"/>
                <w:b w:val="0"/>
                <w:bCs/>
                <w:i/>
                <w:color w:val="3333FF"/>
                <w:sz w:val="20"/>
                <w:szCs w:val="20"/>
              </w:rPr>
              <w:t>G</w:t>
            </w:r>
            <w:r w:rsidRPr="009211C5">
              <w:rPr>
                <w:rFonts w:ascii="Arial" w:hAnsi="Arial" w:cs="Arial"/>
                <w:b w:val="0"/>
                <w:bCs/>
                <w:i/>
                <w:color w:val="3333FF"/>
                <w:sz w:val="20"/>
                <w:szCs w:val="20"/>
              </w:rPr>
              <w:t xml:space="preserve">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By Sector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Derived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&lt;region&gt; </w:t>
            </w:r>
            <w:r w:rsidRPr="00AB7197">
              <w:rPr>
                <w:rFonts w:ascii="Arial" w:hAnsi="Arial" w:cs="Arial"/>
                <w:b w:val="0"/>
                <w:bCs/>
                <w:i/>
                <w:color w:val="3333FF"/>
                <w:sz w:val="20"/>
                <w:szCs w:val="20"/>
              </w:rPr>
              <w:sym w:font="Wingdings" w:char="F0E0"/>
            </w:r>
            <w:r>
              <w:rPr>
                <w:rFonts w:ascii="Arial" w:hAnsi="Arial" w:cs="Arial"/>
                <w:b w:val="0"/>
                <w:bCs/>
                <w:i/>
                <w:color w:val="3333FF"/>
                <w:sz w:val="20"/>
                <w:szCs w:val="20"/>
              </w:rPr>
              <w:t xml:space="preserve"> </w:t>
            </w:r>
            <w:r w:rsidRPr="009211C5">
              <w:rPr>
                <w:rFonts w:ascii="Arial" w:hAnsi="Arial" w:cs="Arial"/>
                <w:b w:val="0"/>
                <w:bCs/>
                <w:i/>
                <w:color w:val="3333FF"/>
                <w:sz w:val="20"/>
                <w:szCs w:val="20"/>
              </w:rPr>
              <w:t>&lt;</w:t>
            </w:r>
            <w:r>
              <w:rPr>
                <w:rFonts w:ascii="Arial" w:hAnsi="Arial" w:cs="Arial"/>
                <w:b w:val="0"/>
                <w:bCs/>
                <w:i/>
                <w:color w:val="3333FF"/>
                <w:sz w:val="20"/>
                <w:szCs w:val="20"/>
              </w:rPr>
              <w:t xml:space="preserve">product </w:t>
            </w:r>
            <w:r w:rsidRPr="009211C5">
              <w:rPr>
                <w:rFonts w:ascii="Arial" w:hAnsi="Arial" w:cs="Arial"/>
                <w:b w:val="0"/>
                <w:bCs/>
                <w:i/>
                <w:color w:val="3333FF"/>
                <w:sz w:val="20"/>
                <w:szCs w:val="20"/>
              </w:rPr>
              <w:t>selection&gt;</w:t>
            </w:r>
          </w:p>
          <w:p w:rsidR="007D0E93" w:rsidRPr="009211C5" w:rsidRDefault="007D0E93" w:rsidP="00640FF0">
            <w:pPr>
              <w:pStyle w:val="Tableheading"/>
              <w:snapToGrid w:val="0"/>
              <w:spacing w:before="120" w:after="120"/>
              <w:ind w:left="720"/>
              <w:jc w:val="left"/>
              <w:rPr>
                <w:rFonts w:ascii="Arial" w:hAnsi="Arial" w:cs="Arial"/>
                <w:bCs/>
                <w:color w:val="3333FF"/>
                <w:sz w:val="20"/>
                <w:szCs w:val="20"/>
              </w:rPr>
            </w:pPr>
            <w:r>
              <w:rPr>
                <w:rFonts w:ascii="Arial" w:hAnsi="Arial" w:cs="Arial"/>
                <w:bCs/>
                <w:color w:val="3333FF"/>
                <w:sz w:val="20"/>
                <w:szCs w:val="20"/>
              </w:rPr>
              <w:t>RGB Composites</w:t>
            </w:r>
            <w:r w:rsidRPr="009211C5">
              <w:rPr>
                <w:rFonts w:ascii="Arial" w:hAnsi="Arial" w:cs="Arial"/>
                <w:bCs/>
                <w:color w:val="3333FF"/>
                <w:sz w:val="20"/>
                <w:szCs w:val="20"/>
              </w:rPr>
              <w:t>:</w:t>
            </w:r>
          </w:p>
          <w:p w:rsidR="007D0E93" w:rsidRDefault="007D0E93" w:rsidP="00640FF0">
            <w:pPr>
              <w:pStyle w:val="Tableheading"/>
              <w:snapToGrid w:val="0"/>
              <w:spacing w:before="120" w:after="120"/>
              <w:ind w:left="1152"/>
              <w:jc w:val="left"/>
              <w:rPr>
                <w:rFonts w:ascii="Arial" w:hAnsi="Arial" w:cs="Arial"/>
                <w:b w:val="0"/>
                <w:bCs/>
                <w:i/>
                <w:color w:val="3333FF"/>
                <w:sz w:val="20"/>
                <w:szCs w:val="20"/>
              </w:rPr>
            </w:pPr>
            <w:r>
              <w:rPr>
                <w:rFonts w:ascii="Arial" w:hAnsi="Arial" w:cs="Arial"/>
                <w:b w:val="0"/>
                <w:bCs/>
                <w:i/>
                <w:color w:val="3333FF"/>
                <w:sz w:val="20"/>
                <w:szCs w:val="20"/>
              </w:rPr>
              <w:t>G</w:t>
            </w:r>
            <w:r w:rsidRPr="009211C5">
              <w:rPr>
                <w:rFonts w:ascii="Arial" w:hAnsi="Arial" w:cs="Arial"/>
                <w:b w:val="0"/>
                <w:bCs/>
                <w:i/>
                <w:color w:val="3333FF"/>
                <w:sz w:val="20"/>
                <w:szCs w:val="20"/>
              </w:rPr>
              <w:t xml:space="preserve">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By Sector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RGB Composites</w:t>
            </w:r>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&lt;region&gt; </w:t>
            </w:r>
            <w:r w:rsidRPr="00AB7197">
              <w:rPr>
                <w:rFonts w:ascii="Arial" w:hAnsi="Arial" w:cs="Arial"/>
                <w:b w:val="0"/>
                <w:bCs/>
                <w:i/>
                <w:color w:val="3333FF"/>
                <w:sz w:val="20"/>
                <w:szCs w:val="20"/>
              </w:rPr>
              <w:sym w:font="Wingdings" w:char="F0E0"/>
            </w:r>
            <w:r>
              <w:rPr>
                <w:rFonts w:ascii="Arial" w:hAnsi="Arial" w:cs="Arial"/>
                <w:b w:val="0"/>
                <w:bCs/>
                <w:i/>
                <w:color w:val="3333FF"/>
                <w:sz w:val="20"/>
                <w:szCs w:val="20"/>
              </w:rPr>
              <w:t xml:space="preserve"> </w:t>
            </w:r>
            <w:r w:rsidRPr="009211C5">
              <w:rPr>
                <w:rFonts w:ascii="Arial" w:hAnsi="Arial" w:cs="Arial"/>
                <w:b w:val="0"/>
                <w:bCs/>
                <w:i/>
                <w:color w:val="3333FF"/>
                <w:sz w:val="20"/>
                <w:szCs w:val="20"/>
              </w:rPr>
              <w:t>&lt;</w:t>
            </w:r>
            <w:r>
              <w:rPr>
                <w:rFonts w:ascii="Arial" w:hAnsi="Arial" w:cs="Arial"/>
                <w:b w:val="0"/>
                <w:bCs/>
                <w:i/>
                <w:color w:val="3333FF"/>
                <w:sz w:val="20"/>
                <w:szCs w:val="20"/>
              </w:rPr>
              <w:t xml:space="preserve">product </w:t>
            </w:r>
            <w:r w:rsidRPr="009211C5">
              <w:rPr>
                <w:rFonts w:ascii="Arial" w:hAnsi="Arial" w:cs="Arial"/>
                <w:b w:val="0"/>
                <w:bCs/>
                <w:i/>
                <w:color w:val="3333FF"/>
                <w:sz w:val="20"/>
                <w:szCs w:val="20"/>
              </w:rPr>
              <w:t>selection&gt;</w:t>
            </w:r>
          </w:p>
          <w:p w:rsidR="007D0E93" w:rsidRPr="009211C5" w:rsidRDefault="007D0E93" w:rsidP="00640FF0">
            <w:pPr>
              <w:pStyle w:val="Tableheading"/>
              <w:snapToGrid w:val="0"/>
              <w:spacing w:before="120" w:after="120"/>
              <w:ind w:left="720"/>
              <w:jc w:val="left"/>
              <w:rPr>
                <w:rFonts w:ascii="Arial" w:hAnsi="Arial" w:cs="Arial"/>
                <w:bCs/>
                <w:color w:val="3333FF"/>
                <w:sz w:val="20"/>
                <w:szCs w:val="20"/>
              </w:rPr>
            </w:pPr>
            <w:proofErr w:type="spellStart"/>
            <w:r>
              <w:rPr>
                <w:rFonts w:ascii="Arial" w:hAnsi="Arial" w:cs="Arial"/>
                <w:bCs/>
                <w:color w:val="3333FF"/>
                <w:sz w:val="20"/>
                <w:szCs w:val="20"/>
              </w:rPr>
              <w:t>Conus</w:t>
            </w:r>
            <w:proofErr w:type="spellEnd"/>
            <w:r>
              <w:rPr>
                <w:rFonts w:ascii="Arial" w:hAnsi="Arial" w:cs="Arial"/>
                <w:bCs/>
                <w:color w:val="3333FF"/>
                <w:sz w:val="20"/>
                <w:szCs w:val="20"/>
              </w:rPr>
              <w:t xml:space="preserve"> with Legacy menu</w:t>
            </w:r>
            <w:r w:rsidRPr="009211C5">
              <w:rPr>
                <w:rFonts w:ascii="Arial" w:hAnsi="Arial" w:cs="Arial"/>
                <w:bCs/>
                <w:color w:val="3333FF"/>
                <w:sz w:val="20"/>
                <w:szCs w:val="20"/>
              </w:rPr>
              <w:t>:</w:t>
            </w:r>
          </w:p>
          <w:p w:rsidR="007D0E93" w:rsidRDefault="007D0E93" w:rsidP="00640FF0">
            <w:pPr>
              <w:pStyle w:val="Tableheading"/>
              <w:snapToGrid w:val="0"/>
              <w:spacing w:before="120" w:after="120"/>
              <w:ind w:left="1152"/>
              <w:jc w:val="left"/>
              <w:rPr>
                <w:rFonts w:ascii="Arial" w:hAnsi="Arial" w:cs="Arial"/>
                <w:b w:val="0"/>
                <w:bCs/>
                <w:i/>
                <w:color w:val="3333FF"/>
                <w:sz w:val="20"/>
                <w:szCs w:val="20"/>
              </w:rPr>
            </w:pPr>
            <w:r>
              <w:rPr>
                <w:rFonts w:ascii="Arial" w:hAnsi="Arial" w:cs="Arial"/>
                <w:b w:val="0"/>
                <w:bCs/>
                <w:i/>
                <w:color w:val="3333FF"/>
                <w:sz w:val="20"/>
                <w:szCs w:val="20"/>
              </w:rPr>
              <w:t>G</w:t>
            </w:r>
            <w:r w:rsidRPr="009211C5">
              <w:rPr>
                <w:rFonts w:ascii="Arial" w:hAnsi="Arial" w:cs="Arial"/>
                <w:b w:val="0"/>
                <w:bCs/>
                <w:i/>
                <w:color w:val="3333FF"/>
                <w:sz w:val="20"/>
                <w:szCs w:val="20"/>
              </w:rPr>
              <w:t xml:space="preserve">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By Sector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Derived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&lt;region&gt; </w:t>
            </w:r>
            <w:r w:rsidRPr="00AB7197">
              <w:rPr>
                <w:rFonts w:ascii="Arial" w:hAnsi="Arial" w:cs="Arial"/>
                <w:b w:val="0"/>
                <w:bCs/>
                <w:i/>
                <w:color w:val="3333FF"/>
                <w:sz w:val="20"/>
                <w:szCs w:val="20"/>
              </w:rPr>
              <w:sym w:font="Wingdings" w:char="F0E0"/>
            </w:r>
            <w:r>
              <w:rPr>
                <w:rFonts w:ascii="Arial" w:hAnsi="Arial" w:cs="Arial"/>
                <w:b w:val="0"/>
                <w:bCs/>
                <w:i/>
                <w:color w:val="3333FF"/>
                <w:sz w:val="20"/>
                <w:szCs w:val="20"/>
              </w:rPr>
              <w:t xml:space="preserve"> </w:t>
            </w:r>
            <w:r w:rsidRPr="009211C5">
              <w:rPr>
                <w:rFonts w:ascii="Arial" w:hAnsi="Arial" w:cs="Arial"/>
                <w:b w:val="0"/>
                <w:bCs/>
                <w:i/>
                <w:color w:val="3333FF"/>
                <w:sz w:val="20"/>
                <w:szCs w:val="20"/>
              </w:rPr>
              <w:t>&lt;</w:t>
            </w:r>
            <w:r>
              <w:rPr>
                <w:rFonts w:ascii="Arial" w:hAnsi="Arial" w:cs="Arial"/>
                <w:b w:val="0"/>
                <w:bCs/>
                <w:i/>
                <w:color w:val="3333FF"/>
                <w:sz w:val="20"/>
                <w:szCs w:val="20"/>
              </w:rPr>
              <w:t xml:space="preserve">product </w:t>
            </w:r>
            <w:r w:rsidRPr="009211C5">
              <w:rPr>
                <w:rFonts w:ascii="Arial" w:hAnsi="Arial" w:cs="Arial"/>
                <w:b w:val="0"/>
                <w:bCs/>
                <w:i/>
                <w:color w:val="3333FF"/>
                <w:sz w:val="20"/>
                <w:szCs w:val="20"/>
              </w:rPr>
              <w:t>selection&gt;</w:t>
            </w:r>
          </w:p>
          <w:p w:rsidR="007D0E93" w:rsidRPr="009211C5" w:rsidRDefault="007D0E93" w:rsidP="00686A46">
            <w:pPr>
              <w:pStyle w:val="Tableheading"/>
              <w:snapToGrid w:val="0"/>
              <w:spacing w:before="120" w:after="120"/>
              <w:ind w:left="1152"/>
              <w:jc w:val="left"/>
              <w:rPr>
                <w:rFonts w:ascii="Arial" w:hAnsi="Arial" w:cs="Arial"/>
                <w:bCs/>
                <w:szCs w:val="22"/>
              </w:rPr>
            </w:pPr>
            <w:r w:rsidRPr="00294B7B">
              <w:rPr>
                <w:rFonts w:ascii="Arial" w:hAnsi="Arial" w:cs="Arial"/>
                <w:bCs/>
                <w:color w:val="FF0000"/>
                <w:sz w:val="18"/>
                <w:highlight w:val="yellow"/>
              </w:rPr>
              <w:t>Automatic:</w:t>
            </w:r>
            <w:r w:rsidRPr="00294B7B">
              <w:rPr>
                <w:rFonts w:ascii="Arial" w:hAnsi="Arial" w:cs="Arial"/>
                <w:bCs/>
                <w:color w:val="FF0000"/>
                <w:sz w:val="18"/>
                <w:highlight w:val="yellow"/>
              </w:rPr>
              <w:tab/>
              <w:t>This selection is not functional at this time</w:t>
            </w:r>
            <w:r>
              <w:rPr>
                <w:rFonts w:ascii="Arial" w:hAnsi="Arial" w:cs="Arial"/>
                <w:bCs/>
                <w:color w:val="FF0000"/>
                <w:sz w:val="18"/>
                <w:highlight w:val="yellow"/>
              </w:rPr>
              <w:t>, but is being</w:t>
            </w:r>
            <w:r w:rsidRPr="00294B7B">
              <w:rPr>
                <w:rFonts w:ascii="Arial" w:hAnsi="Arial" w:cs="Arial"/>
                <w:bCs/>
                <w:color w:val="FF0000"/>
                <w:sz w:val="18"/>
                <w:highlight w:val="yellow"/>
              </w:rPr>
              <w:t xml:space="preserve"> provided as a conceptual option.</w:t>
            </w:r>
            <w:r w:rsidRPr="00294B7B">
              <w:rPr>
                <w:rFonts w:ascii="Arial" w:hAnsi="Arial" w:cs="Arial"/>
                <w:b w:val="0"/>
                <w:bCs/>
                <w:color w:val="3333FF"/>
                <w:sz w:val="18"/>
              </w:rPr>
              <w:t xml:space="preserve">  </w:t>
            </w:r>
            <w:r w:rsidRPr="00294B7B">
              <w:rPr>
                <w:rFonts w:ascii="Arial" w:hAnsi="Arial" w:cs="Arial"/>
                <w:b w:val="0"/>
                <w:bCs/>
                <w:sz w:val="18"/>
              </w:rPr>
              <w:t xml:space="preserve">Depending upon </w:t>
            </w:r>
            <w:r w:rsidR="00686A46">
              <w:rPr>
                <w:rFonts w:ascii="Arial" w:hAnsi="Arial" w:cs="Arial"/>
                <w:b w:val="0"/>
                <w:bCs/>
                <w:sz w:val="18"/>
              </w:rPr>
              <w:t>the availability of</w:t>
            </w:r>
            <w:r w:rsidR="00686A46" w:rsidRPr="00294B7B">
              <w:rPr>
                <w:rFonts w:ascii="Arial" w:hAnsi="Arial" w:cs="Arial"/>
                <w:b w:val="0"/>
                <w:bCs/>
                <w:sz w:val="18"/>
              </w:rPr>
              <w:t xml:space="preserve"> </w:t>
            </w:r>
            <w:r w:rsidRPr="00294B7B">
              <w:rPr>
                <w:rFonts w:ascii="Arial" w:hAnsi="Arial" w:cs="Arial"/>
                <w:b w:val="0"/>
                <w:bCs/>
                <w:sz w:val="18"/>
              </w:rPr>
              <w:t>GOES-15 or GOES-13 data, this selection would automatically display the appropriate of the two blended configuration</w:t>
            </w:r>
          </w:p>
        </w:tc>
      </w:tr>
      <w:tr w:rsidR="008C528B" w:rsidRPr="009211C5" w:rsidTr="00612AE5">
        <w:trPr>
          <w:cantSplit/>
        </w:trPr>
        <w:tc>
          <w:tcPr>
            <w:tcW w:w="1020" w:type="dxa"/>
            <w:vMerge w:val="restart"/>
            <w:shd w:val="clear" w:color="auto" w:fill="auto"/>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47" w:name="_Ref386467085"/>
          </w:p>
        </w:tc>
        <w:bookmarkEnd w:id="47"/>
        <w:tc>
          <w:tcPr>
            <w:tcW w:w="4619" w:type="dxa"/>
            <w:gridSpan w:val="3"/>
            <w:tcBorders>
              <w:bottom w:val="single" w:sz="4" w:space="0" w:color="000000"/>
            </w:tcBorders>
            <w:shd w:val="clear" w:color="auto" w:fill="auto"/>
          </w:tcPr>
          <w:p w:rsidR="008C528B" w:rsidRPr="00612AE5" w:rsidRDefault="008C528B" w:rsidP="00612AE5">
            <w:pPr>
              <w:pStyle w:val="Tableheading"/>
              <w:snapToGrid w:val="0"/>
              <w:spacing w:beforeLines="20" w:before="48" w:afterLines="20" w:after="48"/>
              <w:jc w:val="left"/>
              <w:rPr>
                <w:rFonts w:ascii="Arial" w:hAnsi="Arial" w:cs="Arial"/>
                <w:b w:val="0"/>
                <w:bCs/>
                <w:sz w:val="18"/>
              </w:rPr>
            </w:pPr>
            <w:r w:rsidRPr="009211C5">
              <w:rPr>
                <w:rFonts w:ascii="Arial" w:hAnsi="Arial" w:cs="Arial"/>
                <w:b w:val="0"/>
                <w:bCs/>
                <w:szCs w:val="22"/>
              </w:rPr>
              <w:t xml:space="preserve">In CAVE </w:t>
            </w:r>
            <w:r w:rsidR="007D0E93">
              <w:rPr>
                <w:rFonts w:ascii="Arial" w:hAnsi="Arial" w:cs="Arial"/>
                <w:b w:val="0"/>
                <w:bCs/>
                <w:szCs w:val="22"/>
              </w:rPr>
              <w:t>cycle through and review the GOES-R menu selection options detailed in the previous note.</w:t>
            </w:r>
          </w:p>
        </w:tc>
        <w:tc>
          <w:tcPr>
            <w:tcW w:w="647" w:type="dxa"/>
            <w:shd w:val="clear" w:color="auto" w:fill="auto"/>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shd w:val="clear" w:color="auto" w:fill="auto"/>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A3190C" w:rsidRPr="009211C5" w:rsidTr="00612AE5">
        <w:trPr>
          <w:cantSplit/>
        </w:trPr>
        <w:tc>
          <w:tcPr>
            <w:tcW w:w="1020" w:type="dxa"/>
            <w:vMerge/>
            <w:shd w:val="clear" w:color="auto" w:fill="auto"/>
            <w:vAlign w:val="center"/>
          </w:tcPr>
          <w:p w:rsidR="00A3190C" w:rsidRPr="009211C5" w:rsidRDefault="00A3190C"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single" w:sz="4" w:space="0" w:color="000000"/>
            </w:tcBorders>
            <w:shd w:val="clear" w:color="auto" w:fill="auto"/>
          </w:tcPr>
          <w:p w:rsidR="00A3190C" w:rsidRPr="009211C5" w:rsidRDefault="00A3190C"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01472" w:rsidRPr="007D0E93" w:rsidRDefault="00A3190C" w:rsidP="007D0E93">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Menus </w:t>
            </w:r>
            <w:r w:rsidR="007D0E93">
              <w:rPr>
                <w:rFonts w:ascii="Arial" w:hAnsi="Arial" w:cs="Arial"/>
                <w:b w:val="0"/>
                <w:bCs/>
                <w:szCs w:val="22"/>
              </w:rPr>
              <w:t>are consistent with the screen capture provided below:</w:t>
            </w:r>
          </w:p>
        </w:tc>
      </w:tr>
      <w:tr w:rsidR="00A3190C" w:rsidRPr="009211C5" w:rsidTr="00612AE5">
        <w:trPr>
          <w:cantSplit/>
        </w:trPr>
        <w:tc>
          <w:tcPr>
            <w:tcW w:w="1020" w:type="dxa"/>
            <w:vMerge/>
            <w:shd w:val="clear" w:color="auto" w:fill="auto"/>
            <w:vAlign w:val="center"/>
          </w:tcPr>
          <w:p w:rsidR="00A3190C" w:rsidRPr="009211C5" w:rsidRDefault="00A3190C"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single" w:sz="4" w:space="0" w:color="000000"/>
            </w:tcBorders>
            <w:shd w:val="clear" w:color="auto" w:fill="FFFFCC"/>
          </w:tcPr>
          <w:p w:rsidR="00A3190C" w:rsidRPr="009211C5" w:rsidRDefault="00A3190C" w:rsidP="00612AE5">
            <w:pPr>
              <w:pStyle w:val="Tableheading"/>
              <w:snapToGrid w:val="0"/>
              <w:spacing w:beforeLines="20" w:before="48" w:afterLines="20" w:after="48"/>
              <w:ind w:left="720" w:hanging="720"/>
              <w:jc w:val="left"/>
              <w:rPr>
                <w:rFonts w:ascii="Arial" w:hAnsi="Arial" w:cs="Arial"/>
                <w:b w:val="0"/>
                <w:bCs/>
                <w:szCs w:val="22"/>
              </w:rPr>
            </w:pPr>
            <w:r w:rsidRPr="00612AE5">
              <w:rPr>
                <w:rFonts w:ascii="Arial" w:hAnsi="Arial" w:cs="Arial"/>
                <w:bCs/>
                <w:szCs w:val="22"/>
              </w:rPr>
              <w:t>Note:</w:t>
            </w:r>
            <w:r w:rsidRPr="009211C5">
              <w:rPr>
                <w:rFonts w:ascii="Arial" w:hAnsi="Arial" w:cs="Arial"/>
                <w:b w:val="0"/>
                <w:bCs/>
                <w:szCs w:val="22"/>
              </w:rPr>
              <w:tab/>
              <w:t xml:space="preserve">The </w:t>
            </w:r>
            <w:r w:rsidRPr="00612AE5">
              <w:rPr>
                <w:rFonts w:ascii="Arial" w:hAnsi="Arial" w:cs="Arial"/>
                <w:b w:val="0"/>
                <w:bCs/>
                <w:szCs w:val="22"/>
              </w:rPr>
              <w:t>following are preliminary sample menus and may not reflect the final form, structure or all possible or available sectors and channels.</w:t>
            </w:r>
          </w:p>
        </w:tc>
      </w:tr>
      <w:tr w:rsidR="00A3190C" w:rsidRPr="009211C5" w:rsidTr="00612AE5">
        <w:trPr>
          <w:cantSplit/>
        </w:trPr>
        <w:tc>
          <w:tcPr>
            <w:tcW w:w="1020" w:type="dxa"/>
            <w:vMerge/>
            <w:shd w:val="clear" w:color="auto" w:fill="auto"/>
            <w:vAlign w:val="center"/>
          </w:tcPr>
          <w:p w:rsidR="00A3190C" w:rsidRPr="009211C5" w:rsidRDefault="00A3190C"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single" w:sz="4" w:space="0" w:color="000000"/>
            </w:tcBorders>
            <w:shd w:val="clear" w:color="auto" w:fill="auto"/>
          </w:tcPr>
          <w:p w:rsidR="00A3190C" w:rsidRPr="009211C5" w:rsidRDefault="00AB7197" w:rsidP="00612AE5">
            <w:pPr>
              <w:pStyle w:val="Tableheading"/>
              <w:snapToGrid w:val="0"/>
              <w:spacing w:before="120" w:after="120"/>
              <w:rPr>
                <w:rFonts w:ascii="Arial" w:hAnsi="Arial" w:cs="Arial"/>
                <w:b w:val="0"/>
                <w:bCs/>
                <w:szCs w:val="22"/>
              </w:rPr>
            </w:pPr>
            <w:r w:rsidRPr="001A66AA">
              <w:rPr>
                <w:rFonts w:ascii="Arial" w:hAnsi="Arial" w:cs="Arial"/>
                <w:b w:val="0"/>
                <w:bCs/>
                <w:noProof/>
                <w:szCs w:val="22"/>
                <w:lang w:eastAsia="en-US"/>
              </w:rPr>
              <w:drawing>
                <wp:inline distT="0" distB="0" distL="0" distR="0" wp14:anchorId="0FFABA9E" wp14:editId="20D603F6">
                  <wp:extent cx="3290696" cy="2527066"/>
                  <wp:effectExtent l="0" t="0" r="508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menu_GOES-R_FullMenuStructure_2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2776" cy="2528664"/>
                          </a:xfrm>
                          <a:prstGeom prst="rect">
                            <a:avLst/>
                          </a:prstGeom>
                        </pic:spPr>
                      </pic:pic>
                    </a:graphicData>
                  </a:graphic>
                </wp:inline>
              </w:drawing>
            </w:r>
          </w:p>
        </w:tc>
      </w:tr>
      <w:tr w:rsidR="008C528B" w:rsidRPr="009211C5" w:rsidTr="00D44FDE">
        <w:trPr>
          <w:cantSplit/>
        </w:trPr>
        <w:tc>
          <w:tcPr>
            <w:tcW w:w="1020" w:type="dxa"/>
            <w:shd w:val="clear" w:color="auto" w:fill="auto"/>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Borders>
              <w:bottom w:val="single" w:sz="4" w:space="0" w:color="000000"/>
            </w:tcBorders>
            <w:shd w:val="clear" w:color="auto" w:fill="auto"/>
          </w:tcPr>
          <w:p w:rsidR="008C528B" w:rsidRPr="009211C5" w:rsidRDefault="008C528B"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Verify that the different GOES-R data products listed in the menus in </w:t>
            </w:r>
            <w:r w:rsidRPr="009211C5">
              <w:rPr>
                <w:rFonts w:ascii="Arial" w:hAnsi="Arial" w:cs="Arial"/>
                <w:bCs/>
                <w:szCs w:val="22"/>
                <w:highlight w:val="yellow"/>
              </w:rPr>
              <w:t xml:space="preserve">Step </w:t>
            </w:r>
            <w:r w:rsidR="00D712BD">
              <w:rPr>
                <w:rFonts w:ascii="Arial" w:hAnsi="Arial" w:cs="Arial"/>
                <w:bCs/>
                <w:szCs w:val="22"/>
                <w:highlight w:val="yellow"/>
              </w:rPr>
              <w:fldChar w:fldCharType="begin"/>
            </w:r>
            <w:r w:rsidR="00D712BD">
              <w:rPr>
                <w:rFonts w:ascii="Arial" w:hAnsi="Arial" w:cs="Arial"/>
                <w:bCs/>
                <w:szCs w:val="22"/>
                <w:highlight w:val="yellow"/>
              </w:rPr>
              <w:instrText xml:space="preserve"> REF _Ref386467085 \r \h </w:instrText>
            </w:r>
            <w:r w:rsidR="0003274C">
              <w:rPr>
                <w:rFonts w:ascii="Arial" w:hAnsi="Arial" w:cs="Arial"/>
                <w:bCs/>
                <w:szCs w:val="22"/>
                <w:highlight w:val="yellow"/>
              </w:rPr>
              <w:instrText xml:space="preserve"> \* MERGEFORMAT </w:instrText>
            </w:r>
            <w:r w:rsidR="00D712BD">
              <w:rPr>
                <w:rFonts w:ascii="Arial" w:hAnsi="Arial" w:cs="Arial"/>
                <w:bCs/>
                <w:szCs w:val="22"/>
                <w:highlight w:val="yellow"/>
              </w:rPr>
            </w:r>
            <w:r w:rsidR="00D712BD">
              <w:rPr>
                <w:rFonts w:ascii="Arial" w:hAnsi="Arial" w:cs="Arial"/>
                <w:bCs/>
                <w:szCs w:val="22"/>
                <w:highlight w:val="yellow"/>
              </w:rPr>
              <w:fldChar w:fldCharType="separate"/>
            </w:r>
            <w:r w:rsidR="00C56FB8">
              <w:rPr>
                <w:rFonts w:ascii="Arial" w:hAnsi="Arial" w:cs="Arial"/>
                <w:bCs/>
                <w:szCs w:val="22"/>
                <w:highlight w:val="yellow"/>
              </w:rPr>
              <w:t>13</w:t>
            </w:r>
            <w:r w:rsidR="00D712BD">
              <w:rPr>
                <w:rFonts w:ascii="Arial" w:hAnsi="Arial" w:cs="Arial"/>
                <w:bCs/>
                <w:szCs w:val="22"/>
                <w:highlight w:val="yellow"/>
              </w:rPr>
              <w:fldChar w:fldCharType="end"/>
            </w:r>
            <w:r w:rsidR="006D6C23">
              <w:rPr>
                <w:rFonts w:ascii="Arial" w:hAnsi="Arial" w:cs="Arial"/>
                <w:bCs/>
                <w:szCs w:val="22"/>
                <w:highlight w:val="yellow"/>
              </w:rPr>
              <w:t xml:space="preserve"> </w:t>
            </w:r>
            <w:r w:rsidRPr="009211C5">
              <w:rPr>
                <w:rFonts w:ascii="Arial" w:hAnsi="Arial" w:cs="Arial"/>
                <w:b w:val="0"/>
                <w:bCs/>
                <w:szCs w:val="22"/>
              </w:rPr>
              <w:t xml:space="preserve">are consistent with </w:t>
            </w:r>
            <w:r w:rsidRPr="009211C5">
              <w:rPr>
                <w:rFonts w:ascii="Arial" w:hAnsi="Arial" w:cs="Arial"/>
                <w:bCs/>
                <w:szCs w:val="22"/>
                <w:highlight w:val="yellow"/>
              </w:rPr>
              <w:t>Step</w:t>
            </w:r>
            <w:r w:rsidR="000513FE">
              <w:rPr>
                <w:rFonts w:ascii="Arial" w:hAnsi="Arial" w:cs="Arial"/>
                <w:bCs/>
                <w:szCs w:val="22"/>
                <w:highlight w:val="yellow"/>
              </w:rPr>
              <w:t xml:space="preserve"> </w:t>
            </w:r>
            <w:r w:rsidR="00D95BD4">
              <w:rPr>
                <w:rFonts w:ascii="Arial" w:hAnsi="Arial" w:cs="Arial"/>
                <w:bCs/>
                <w:szCs w:val="22"/>
                <w:highlight w:val="yellow"/>
              </w:rPr>
              <w:fldChar w:fldCharType="begin"/>
            </w:r>
            <w:r w:rsidR="00D95BD4">
              <w:rPr>
                <w:rFonts w:ascii="Arial" w:hAnsi="Arial" w:cs="Arial"/>
                <w:bCs/>
                <w:szCs w:val="22"/>
                <w:highlight w:val="yellow"/>
              </w:rPr>
              <w:instrText xml:space="preserve"> REF _Ref386699576 \r \h </w:instrText>
            </w:r>
            <w:r w:rsidR="00D95BD4">
              <w:rPr>
                <w:rFonts w:ascii="Arial" w:hAnsi="Arial" w:cs="Arial"/>
                <w:bCs/>
                <w:szCs w:val="22"/>
                <w:highlight w:val="yellow"/>
              </w:rPr>
            </w:r>
            <w:r w:rsidR="00D95BD4">
              <w:rPr>
                <w:rFonts w:ascii="Arial" w:hAnsi="Arial" w:cs="Arial"/>
                <w:bCs/>
                <w:szCs w:val="22"/>
                <w:highlight w:val="yellow"/>
              </w:rPr>
              <w:fldChar w:fldCharType="separate"/>
            </w:r>
            <w:r w:rsidR="00C56FB8">
              <w:rPr>
                <w:rFonts w:ascii="Arial" w:hAnsi="Arial" w:cs="Arial"/>
                <w:bCs/>
                <w:szCs w:val="22"/>
                <w:highlight w:val="yellow"/>
              </w:rPr>
              <w:t>10</w:t>
            </w:r>
            <w:r w:rsidR="00D95BD4">
              <w:rPr>
                <w:rFonts w:ascii="Arial" w:hAnsi="Arial" w:cs="Arial"/>
                <w:bCs/>
                <w:szCs w:val="22"/>
                <w:highlight w:val="yellow"/>
              </w:rPr>
              <w:fldChar w:fldCharType="end"/>
            </w:r>
            <w:r w:rsidR="000513FE">
              <w:rPr>
                <w:rFonts w:ascii="Arial" w:hAnsi="Arial" w:cs="Arial"/>
                <w:bCs/>
                <w:szCs w:val="22"/>
              </w:rPr>
              <w:t xml:space="preserve"> </w:t>
            </w:r>
            <w:commentRangeStart w:id="48"/>
            <w:r w:rsidR="000513FE" w:rsidRPr="009211C5">
              <w:rPr>
                <w:rFonts w:ascii="Arial" w:hAnsi="Arial" w:cs="Arial"/>
                <w:b w:val="0"/>
                <w:bCs/>
                <w:szCs w:val="22"/>
              </w:rPr>
              <w:t xml:space="preserve">query </w:t>
            </w:r>
            <w:commentRangeEnd w:id="48"/>
            <w:r w:rsidR="00550115">
              <w:rPr>
                <w:rStyle w:val="CommentReference"/>
                <w:rFonts w:ascii="Times New Roman" w:hAnsi="Times New Roman" w:cs="Times New Roman"/>
                <w:b w:val="0"/>
              </w:rPr>
              <w:commentReference w:id="48"/>
            </w:r>
            <w:r w:rsidR="000513FE" w:rsidRPr="009211C5">
              <w:rPr>
                <w:rFonts w:ascii="Arial" w:hAnsi="Arial" w:cs="Arial"/>
                <w:b w:val="0"/>
                <w:bCs/>
                <w:szCs w:val="22"/>
              </w:rPr>
              <w:t>results</w:t>
            </w:r>
            <w:r w:rsidR="000513FE">
              <w:rPr>
                <w:rFonts w:ascii="Arial" w:hAnsi="Arial" w:cs="Arial"/>
                <w:b w:val="0"/>
                <w:bCs/>
                <w:szCs w:val="22"/>
              </w:rPr>
              <w:t xml:space="preserve"> and the</w:t>
            </w:r>
            <w:r w:rsidR="000513FE" w:rsidRPr="009211C5">
              <w:rPr>
                <w:rFonts w:ascii="Arial" w:hAnsi="Arial" w:cs="Arial"/>
                <w:b w:val="0"/>
                <w:bCs/>
                <w:szCs w:val="22"/>
              </w:rPr>
              <w:t xml:space="preserve"> </w:t>
            </w:r>
            <w:r w:rsidR="000513FE" w:rsidRPr="009211C5">
              <w:rPr>
                <w:rFonts w:ascii="Arial" w:hAnsi="Arial" w:cs="Arial"/>
                <w:bCs/>
                <w:szCs w:val="22"/>
                <w:highlight w:val="yellow"/>
              </w:rPr>
              <w:t xml:space="preserve">Step </w:t>
            </w:r>
            <w:r w:rsidR="000513FE" w:rsidRPr="009211C5">
              <w:rPr>
                <w:rFonts w:ascii="Arial" w:hAnsi="Arial" w:cs="Arial"/>
                <w:bCs/>
                <w:szCs w:val="22"/>
                <w:highlight w:val="yellow"/>
              </w:rPr>
              <w:fldChar w:fldCharType="begin"/>
            </w:r>
            <w:r w:rsidR="000513FE" w:rsidRPr="009211C5">
              <w:rPr>
                <w:rFonts w:ascii="Arial" w:hAnsi="Arial" w:cs="Arial"/>
                <w:bCs/>
                <w:szCs w:val="22"/>
                <w:highlight w:val="yellow"/>
              </w:rPr>
              <w:instrText xml:space="preserve"> REF _Ref373748371 \r \h </w:instrText>
            </w:r>
            <w:r w:rsidR="000513FE">
              <w:rPr>
                <w:rFonts w:ascii="Arial" w:hAnsi="Arial" w:cs="Arial"/>
                <w:bCs/>
                <w:szCs w:val="22"/>
                <w:highlight w:val="yellow"/>
              </w:rPr>
              <w:instrText xml:space="preserve"> \* MERGEFORMAT </w:instrText>
            </w:r>
            <w:r w:rsidR="000513FE" w:rsidRPr="009211C5">
              <w:rPr>
                <w:rFonts w:ascii="Arial" w:hAnsi="Arial" w:cs="Arial"/>
                <w:bCs/>
                <w:szCs w:val="22"/>
                <w:highlight w:val="yellow"/>
              </w:rPr>
            </w:r>
            <w:r w:rsidR="000513FE" w:rsidRPr="009211C5">
              <w:rPr>
                <w:rFonts w:ascii="Arial" w:hAnsi="Arial" w:cs="Arial"/>
                <w:bCs/>
                <w:szCs w:val="22"/>
                <w:highlight w:val="yellow"/>
              </w:rPr>
              <w:fldChar w:fldCharType="separate"/>
            </w:r>
            <w:r w:rsidR="00C56FB8">
              <w:rPr>
                <w:rFonts w:ascii="Arial" w:hAnsi="Arial" w:cs="Arial"/>
                <w:bCs/>
                <w:szCs w:val="22"/>
                <w:highlight w:val="yellow"/>
              </w:rPr>
              <w:t>11</w:t>
            </w:r>
            <w:r w:rsidR="000513FE" w:rsidRPr="009211C5">
              <w:rPr>
                <w:rFonts w:ascii="Arial" w:hAnsi="Arial" w:cs="Arial"/>
                <w:bCs/>
                <w:szCs w:val="22"/>
                <w:highlight w:val="yellow"/>
              </w:rPr>
              <w:fldChar w:fldCharType="end"/>
            </w:r>
            <w:r w:rsidR="000513FE" w:rsidRPr="009211C5">
              <w:rPr>
                <w:rFonts w:ascii="Arial" w:hAnsi="Arial" w:cs="Arial"/>
                <w:b w:val="0"/>
                <w:bCs/>
                <w:szCs w:val="22"/>
              </w:rPr>
              <w:t xml:space="preserve"> </w:t>
            </w:r>
            <w:r w:rsidR="000513FE">
              <w:rPr>
                <w:rFonts w:ascii="Arial" w:hAnsi="Arial" w:cs="Arial"/>
                <w:b w:val="0"/>
                <w:bCs/>
                <w:szCs w:val="22"/>
              </w:rPr>
              <w:t>Product Browser results</w:t>
            </w:r>
          </w:p>
        </w:tc>
        <w:tc>
          <w:tcPr>
            <w:tcW w:w="1978" w:type="dxa"/>
            <w:gridSpan w:val="2"/>
            <w:shd w:val="clear" w:color="auto" w:fill="auto"/>
          </w:tcPr>
          <w:p w:rsidR="008C528B" w:rsidRPr="009211C5" w:rsidRDefault="008C528B" w:rsidP="00616330">
            <w:pPr>
              <w:snapToGrid w:val="0"/>
              <w:spacing w:beforeLines="20" w:before="48" w:afterLines="20" w:after="48"/>
              <w:rPr>
                <w:rFonts w:ascii="Arial" w:hAnsi="Arial" w:cs="Arial"/>
                <w:sz w:val="22"/>
                <w:szCs w:val="22"/>
              </w:rPr>
            </w:pPr>
            <w:r w:rsidRPr="009211C5">
              <w:rPr>
                <w:rFonts w:ascii="Arial" w:hAnsi="Arial" w:cs="Arial"/>
                <w:sz w:val="22"/>
                <w:szCs w:val="22"/>
              </w:rPr>
              <w:t>Th</w:t>
            </w:r>
            <w:r w:rsidR="000513FE">
              <w:rPr>
                <w:rFonts w:ascii="Arial" w:hAnsi="Arial" w:cs="Arial"/>
                <w:sz w:val="22"/>
                <w:szCs w:val="22"/>
              </w:rPr>
              <w:t>e menus match the query results</w:t>
            </w:r>
          </w:p>
        </w:tc>
        <w:tc>
          <w:tcPr>
            <w:tcW w:w="647" w:type="dxa"/>
            <w:shd w:val="clear" w:color="auto" w:fill="auto"/>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shd w:val="clear" w:color="auto" w:fill="auto"/>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8C528B" w:rsidRPr="009211C5" w:rsidTr="000513FE">
        <w:trPr>
          <w:cantSplit/>
        </w:trPr>
        <w:tc>
          <w:tcPr>
            <w:tcW w:w="1020" w:type="dxa"/>
            <w:vMerge w:val="restart"/>
            <w:shd w:val="clear" w:color="auto" w:fill="auto"/>
            <w:vAlign w:val="center"/>
          </w:tcPr>
          <w:p w:rsidR="008C528B" w:rsidRPr="009211C5" w:rsidRDefault="008C528B" w:rsidP="00612AE5">
            <w:pPr>
              <w:pStyle w:val="ListParagraph"/>
              <w:numPr>
                <w:ilvl w:val="0"/>
                <w:numId w:val="11"/>
              </w:numPr>
              <w:snapToGrid w:val="0"/>
              <w:spacing w:beforeLines="20" w:before="48" w:afterLines="20" w:after="48"/>
              <w:jc w:val="center"/>
              <w:rPr>
                <w:rFonts w:ascii="Arial" w:hAnsi="Arial" w:cs="Arial"/>
                <w:b/>
                <w:bCs/>
                <w:sz w:val="22"/>
                <w:szCs w:val="22"/>
              </w:rPr>
            </w:pPr>
            <w:bookmarkStart w:id="49" w:name="_Ref374541896"/>
          </w:p>
        </w:tc>
        <w:bookmarkEnd w:id="49"/>
        <w:tc>
          <w:tcPr>
            <w:tcW w:w="4619" w:type="dxa"/>
            <w:gridSpan w:val="3"/>
          </w:tcPr>
          <w:p w:rsidR="008C528B" w:rsidRPr="00575F81" w:rsidRDefault="008C528B" w:rsidP="00575F81">
            <w:pPr>
              <w:pStyle w:val="Tableheading"/>
              <w:numPr>
                <w:ilvl w:val="0"/>
                <w:numId w:val="9"/>
              </w:numPr>
              <w:snapToGrid w:val="0"/>
              <w:spacing w:before="120" w:after="120"/>
              <w:ind w:left="446"/>
              <w:jc w:val="left"/>
              <w:rPr>
                <w:rFonts w:ascii="Arial" w:hAnsi="Arial" w:cs="Arial"/>
                <w:b w:val="0"/>
                <w:bCs/>
                <w:sz w:val="20"/>
                <w:szCs w:val="20"/>
              </w:rPr>
            </w:pPr>
            <w:commentRangeStart w:id="50"/>
            <w:r w:rsidRPr="00575F81">
              <w:rPr>
                <w:rFonts w:ascii="Arial" w:hAnsi="Arial" w:cs="Arial"/>
                <w:b w:val="0"/>
                <w:bCs/>
                <w:sz w:val="20"/>
                <w:szCs w:val="20"/>
              </w:rPr>
              <w:t>In</w:t>
            </w:r>
            <w:commentRangeEnd w:id="50"/>
            <w:r w:rsidR="00550115">
              <w:rPr>
                <w:rStyle w:val="CommentReference"/>
                <w:rFonts w:ascii="Times New Roman" w:hAnsi="Times New Roman" w:cs="Times New Roman"/>
                <w:b w:val="0"/>
              </w:rPr>
              <w:commentReference w:id="50"/>
            </w:r>
            <w:r w:rsidRPr="00575F81">
              <w:rPr>
                <w:rFonts w:ascii="Arial" w:hAnsi="Arial" w:cs="Arial"/>
                <w:b w:val="0"/>
                <w:bCs/>
                <w:sz w:val="20"/>
                <w:szCs w:val="20"/>
              </w:rPr>
              <w:t xml:space="preserve"> </w:t>
            </w:r>
            <w:proofErr w:type="spellStart"/>
            <w:r w:rsidRPr="00575F81">
              <w:rPr>
                <w:rFonts w:ascii="Arial" w:hAnsi="Arial" w:cs="Arial"/>
                <w:b w:val="0"/>
                <w:bCs/>
                <w:sz w:val="20"/>
                <w:szCs w:val="20"/>
              </w:rPr>
              <w:t>pgadmin</w:t>
            </w:r>
            <w:proofErr w:type="spellEnd"/>
            <w:r w:rsidRPr="00575F81">
              <w:rPr>
                <w:rFonts w:ascii="Arial" w:hAnsi="Arial" w:cs="Arial"/>
                <w:b w:val="0"/>
                <w:bCs/>
                <w:sz w:val="20"/>
                <w:szCs w:val="20"/>
              </w:rPr>
              <w:t xml:space="preserve"> execute the following </w:t>
            </w:r>
            <w:proofErr w:type="spellStart"/>
            <w:r w:rsidRPr="00575F81">
              <w:rPr>
                <w:rFonts w:ascii="Arial" w:hAnsi="Arial" w:cs="Arial"/>
                <w:b w:val="0"/>
                <w:bCs/>
                <w:sz w:val="20"/>
                <w:szCs w:val="20"/>
              </w:rPr>
              <w:t>sql</w:t>
            </w:r>
            <w:proofErr w:type="spellEnd"/>
            <w:r w:rsidRPr="00575F81">
              <w:rPr>
                <w:rFonts w:ascii="Arial" w:hAnsi="Arial" w:cs="Arial"/>
                <w:b w:val="0"/>
                <w:bCs/>
                <w:sz w:val="20"/>
                <w:szCs w:val="20"/>
              </w:rPr>
              <w:t xml:space="preserve"> command to identify the oldest available processed GOES-R files</w:t>
            </w:r>
            <w:r w:rsidR="000513FE" w:rsidRPr="00575F81">
              <w:rPr>
                <w:rFonts w:ascii="Arial" w:hAnsi="Arial" w:cs="Arial"/>
                <w:b w:val="0"/>
                <w:bCs/>
                <w:sz w:val="20"/>
                <w:szCs w:val="20"/>
              </w:rPr>
              <w:t xml:space="preserve"> from GOES-16 and GOES-17</w:t>
            </w:r>
            <w:r w:rsidRPr="00575F81">
              <w:rPr>
                <w:rFonts w:ascii="Arial" w:hAnsi="Arial" w:cs="Arial"/>
                <w:b w:val="0"/>
                <w:bCs/>
                <w:sz w:val="20"/>
                <w:szCs w:val="20"/>
              </w:rPr>
              <w:t>.</w:t>
            </w:r>
          </w:p>
          <w:p w:rsidR="008C528B" w:rsidRPr="00DB7126" w:rsidRDefault="00840D81" w:rsidP="00815879">
            <w:pPr>
              <w:snapToGrid w:val="0"/>
              <w:spacing w:beforeLines="20" w:before="48" w:afterLines="20" w:after="48"/>
              <w:ind w:left="432"/>
              <w:rPr>
                <w:rFonts w:ascii="Arial" w:hAnsi="Arial" w:cs="Arial"/>
                <w:bCs/>
                <w:i/>
                <w:color w:val="3333FF"/>
                <w:sz w:val="20"/>
                <w:szCs w:val="20"/>
              </w:rPr>
            </w:pPr>
            <w:r w:rsidRPr="00DB7126">
              <w:rPr>
                <w:rFonts w:ascii="Arial" w:hAnsi="Arial" w:cs="Arial"/>
                <w:bCs/>
                <w:i/>
                <w:color w:val="3333FF"/>
                <w:sz w:val="20"/>
                <w:szCs w:val="20"/>
              </w:rPr>
              <w:t xml:space="preserve">select distinct count(distinct </w:t>
            </w:r>
            <w:proofErr w:type="spellStart"/>
            <w:r w:rsidRPr="00DB7126">
              <w:rPr>
                <w:rFonts w:ascii="Arial" w:hAnsi="Arial" w:cs="Arial"/>
                <w:bCs/>
                <w:i/>
                <w:color w:val="3333FF"/>
                <w:sz w:val="20"/>
                <w:szCs w:val="20"/>
              </w:rPr>
              <w:t>reftime</w:t>
            </w:r>
            <w:proofErr w:type="spellEnd"/>
            <w:r w:rsidRPr="00DB7126">
              <w:rPr>
                <w:rFonts w:ascii="Arial" w:hAnsi="Arial" w:cs="Arial"/>
                <w:bCs/>
                <w:i/>
                <w:color w:val="3333FF"/>
                <w:sz w:val="20"/>
                <w:szCs w:val="20"/>
              </w:rPr>
              <w:t xml:space="preserve">), min(distinct </w:t>
            </w:r>
            <w:proofErr w:type="spellStart"/>
            <w:r w:rsidRPr="00DB7126">
              <w:rPr>
                <w:rFonts w:ascii="Arial" w:hAnsi="Arial" w:cs="Arial"/>
                <w:bCs/>
                <w:i/>
                <w:color w:val="3333FF"/>
                <w:sz w:val="20"/>
                <w:szCs w:val="20"/>
              </w:rPr>
              <w:t>reftime</w:t>
            </w:r>
            <w:proofErr w:type="spellEnd"/>
            <w:r w:rsidRPr="00DB7126">
              <w:rPr>
                <w:rFonts w:ascii="Arial" w:hAnsi="Arial" w:cs="Arial"/>
                <w:bCs/>
                <w:i/>
                <w:color w:val="3333FF"/>
                <w:sz w:val="20"/>
                <w:szCs w:val="20"/>
              </w:rPr>
              <w:t xml:space="preserve">), max(distinct </w:t>
            </w:r>
            <w:proofErr w:type="spellStart"/>
            <w:r w:rsidRPr="00DB7126">
              <w:rPr>
                <w:rFonts w:ascii="Arial" w:hAnsi="Arial" w:cs="Arial"/>
                <w:bCs/>
                <w:i/>
                <w:color w:val="3333FF"/>
                <w:sz w:val="20"/>
                <w:szCs w:val="20"/>
              </w:rPr>
              <w:t>reftime</w:t>
            </w:r>
            <w:proofErr w:type="spellEnd"/>
            <w:r w:rsidRPr="00DB7126">
              <w:rPr>
                <w:rFonts w:ascii="Arial" w:hAnsi="Arial" w:cs="Arial"/>
                <w:bCs/>
                <w:i/>
                <w:color w:val="3333FF"/>
                <w:sz w:val="20"/>
                <w:szCs w:val="20"/>
              </w:rPr>
              <w:t xml:space="preserve">), max(distinct </w:t>
            </w:r>
            <w:proofErr w:type="spellStart"/>
            <w:r w:rsidRPr="00DB7126">
              <w:rPr>
                <w:rFonts w:ascii="Arial" w:hAnsi="Arial" w:cs="Arial"/>
                <w:bCs/>
                <w:i/>
                <w:color w:val="3333FF"/>
                <w:sz w:val="20"/>
                <w:szCs w:val="20"/>
              </w:rPr>
              <w:t>reftime</w:t>
            </w:r>
            <w:proofErr w:type="spellEnd"/>
            <w:r w:rsidRPr="00DB7126">
              <w:rPr>
                <w:rFonts w:ascii="Arial" w:hAnsi="Arial" w:cs="Arial"/>
                <w:bCs/>
                <w:i/>
                <w:color w:val="3333FF"/>
                <w:sz w:val="20"/>
                <w:szCs w:val="20"/>
              </w:rPr>
              <w:t xml:space="preserve">)-min(distinct </w:t>
            </w:r>
            <w:proofErr w:type="spellStart"/>
            <w:r w:rsidRPr="00DB7126">
              <w:rPr>
                <w:rFonts w:ascii="Arial" w:hAnsi="Arial" w:cs="Arial"/>
                <w:bCs/>
                <w:i/>
                <w:color w:val="3333FF"/>
                <w:sz w:val="20"/>
                <w:szCs w:val="20"/>
              </w:rPr>
              <w:t>reftime</w:t>
            </w:r>
            <w:proofErr w:type="spellEnd"/>
            <w:r w:rsidRPr="00DB7126">
              <w:rPr>
                <w:rFonts w:ascii="Arial" w:hAnsi="Arial" w:cs="Arial"/>
                <w:bCs/>
                <w:i/>
                <w:color w:val="3333FF"/>
                <w:sz w:val="20"/>
                <w:szCs w:val="20"/>
              </w:rPr>
              <w:t xml:space="preserve">) as </w:t>
            </w:r>
            <w:proofErr w:type="spellStart"/>
            <w:r w:rsidRPr="00DB7126">
              <w:rPr>
                <w:rFonts w:ascii="Arial" w:hAnsi="Arial" w:cs="Arial"/>
                <w:bCs/>
                <w:i/>
                <w:color w:val="3333FF"/>
                <w:sz w:val="20"/>
                <w:szCs w:val="20"/>
              </w:rPr>
              <w:t>time_interval</w:t>
            </w:r>
            <w:proofErr w:type="spellEnd"/>
            <w:r w:rsidRPr="00DB7126">
              <w:rPr>
                <w:rFonts w:ascii="Arial" w:hAnsi="Arial" w:cs="Arial"/>
                <w:bCs/>
                <w:i/>
                <w:color w:val="3333FF"/>
                <w:sz w:val="20"/>
                <w:szCs w:val="20"/>
              </w:rPr>
              <w:t xml:space="preserve">, </w:t>
            </w:r>
            <w:proofErr w:type="spellStart"/>
            <w:r w:rsidRPr="00DB7126">
              <w:rPr>
                <w:rFonts w:ascii="Arial" w:hAnsi="Arial" w:cs="Arial"/>
                <w:bCs/>
                <w:i/>
                <w:color w:val="3333FF"/>
                <w:sz w:val="20"/>
                <w:szCs w:val="20"/>
              </w:rPr>
              <w:t>creatingentity</w:t>
            </w:r>
            <w:proofErr w:type="spellEnd"/>
            <w:r w:rsidRPr="00DB7126">
              <w:rPr>
                <w:rFonts w:ascii="Arial" w:hAnsi="Arial" w:cs="Arial"/>
                <w:bCs/>
                <w:i/>
                <w:color w:val="3333FF"/>
                <w:sz w:val="20"/>
                <w:szCs w:val="20"/>
              </w:rPr>
              <w:t xml:space="preserve">, </w:t>
            </w:r>
            <w:proofErr w:type="spellStart"/>
            <w:r w:rsidRPr="00DB7126">
              <w:rPr>
                <w:rFonts w:ascii="Arial" w:hAnsi="Arial" w:cs="Arial"/>
                <w:bCs/>
                <w:i/>
                <w:color w:val="3333FF"/>
                <w:sz w:val="20"/>
                <w:szCs w:val="20"/>
              </w:rPr>
              <w:t>sectorid</w:t>
            </w:r>
            <w:proofErr w:type="spellEnd"/>
            <w:r w:rsidRPr="00DB7126">
              <w:rPr>
                <w:rFonts w:ascii="Arial" w:hAnsi="Arial" w:cs="Arial"/>
                <w:bCs/>
                <w:i/>
                <w:color w:val="3333FF"/>
                <w:sz w:val="20"/>
                <w:szCs w:val="20"/>
              </w:rPr>
              <w:t xml:space="preserve">, </w:t>
            </w:r>
            <w:proofErr w:type="spellStart"/>
            <w:r w:rsidRPr="00DB7126">
              <w:rPr>
                <w:rFonts w:ascii="Arial" w:hAnsi="Arial" w:cs="Arial"/>
                <w:bCs/>
                <w:i/>
                <w:color w:val="3333FF"/>
                <w:sz w:val="20"/>
                <w:szCs w:val="20"/>
              </w:rPr>
              <w:t>physicalelement</w:t>
            </w:r>
            <w:proofErr w:type="spellEnd"/>
            <w:r w:rsidRPr="00DB7126">
              <w:rPr>
                <w:rFonts w:ascii="Arial" w:hAnsi="Arial" w:cs="Arial"/>
                <w:bCs/>
                <w:i/>
                <w:color w:val="3333FF"/>
                <w:sz w:val="20"/>
                <w:szCs w:val="20"/>
              </w:rPr>
              <w:t xml:space="preserve"> from satellite where </w:t>
            </w:r>
            <w:proofErr w:type="spellStart"/>
            <w:r w:rsidRPr="00DB7126">
              <w:rPr>
                <w:rFonts w:ascii="Arial" w:hAnsi="Arial" w:cs="Arial"/>
                <w:bCs/>
                <w:i/>
                <w:color w:val="3333FF"/>
                <w:sz w:val="20"/>
                <w:szCs w:val="20"/>
              </w:rPr>
              <w:t>creatingentity</w:t>
            </w:r>
            <w:proofErr w:type="spellEnd"/>
            <w:r w:rsidRPr="00DB7126">
              <w:rPr>
                <w:rFonts w:ascii="Arial" w:hAnsi="Arial" w:cs="Arial"/>
                <w:bCs/>
                <w:i/>
                <w:color w:val="3333FF"/>
                <w:sz w:val="20"/>
                <w:szCs w:val="20"/>
              </w:rPr>
              <w:t xml:space="preserve"> like 'GOES-16' or </w:t>
            </w:r>
            <w:proofErr w:type="spellStart"/>
            <w:r w:rsidRPr="00DB7126">
              <w:rPr>
                <w:rFonts w:ascii="Arial" w:hAnsi="Arial" w:cs="Arial"/>
                <w:bCs/>
                <w:i/>
                <w:color w:val="3333FF"/>
                <w:sz w:val="20"/>
                <w:szCs w:val="20"/>
              </w:rPr>
              <w:t>creatingentity</w:t>
            </w:r>
            <w:proofErr w:type="spellEnd"/>
            <w:r w:rsidRPr="00DB7126">
              <w:rPr>
                <w:rFonts w:ascii="Arial" w:hAnsi="Arial" w:cs="Arial"/>
                <w:bCs/>
                <w:i/>
                <w:color w:val="3333FF"/>
                <w:sz w:val="20"/>
                <w:szCs w:val="20"/>
              </w:rPr>
              <w:t xml:space="preserve"> like 'GOES-17' group by </w:t>
            </w:r>
            <w:proofErr w:type="spellStart"/>
            <w:r w:rsidRPr="00DB7126">
              <w:rPr>
                <w:rFonts w:ascii="Arial" w:hAnsi="Arial" w:cs="Arial"/>
                <w:bCs/>
                <w:i/>
                <w:color w:val="3333FF"/>
                <w:sz w:val="20"/>
                <w:szCs w:val="20"/>
              </w:rPr>
              <w:t>creatingentity</w:t>
            </w:r>
            <w:proofErr w:type="spellEnd"/>
            <w:r w:rsidRPr="00DB7126">
              <w:rPr>
                <w:rFonts w:ascii="Arial" w:hAnsi="Arial" w:cs="Arial"/>
                <w:bCs/>
                <w:i/>
                <w:color w:val="3333FF"/>
                <w:sz w:val="20"/>
                <w:szCs w:val="20"/>
              </w:rPr>
              <w:t xml:space="preserve">, </w:t>
            </w:r>
            <w:proofErr w:type="spellStart"/>
            <w:r w:rsidRPr="00DB7126">
              <w:rPr>
                <w:rFonts w:ascii="Arial" w:hAnsi="Arial" w:cs="Arial"/>
                <w:bCs/>
                <w:i/>
                <w:color w:val="3333FF"/>
                <w:sz w:val="20"/>
                <w:szCs w:val="20"/>
              </w:rPr>
              <w:t>sectorid</w:t>
            </w:r>
            <w:proofErr w:type="spellEnd"/>
            <w:r w:rsidRPr="00DB7126">
              <w:rPr>
                <w:rFonts w:ascii="Arial" w:hAnsi="Arial" w:cs="Arial"/>
                <w:bCs/>
                <w:i/>
                <w:color w:val="3333FF"/>
                <w:sz w:val="20"/>
                <w:szCs w:val="20"/>
              </w:rPr>
              <w:t xml:space="preserve">, </w:t>
            </w:r>
            <w:proofErr w:type="spellStart"/>
            <w:r w:rsidRPr="00DB7126">
              <w:rPr>
                <w:rFonts w:ascii="Arial" w:hAnsi="Arial" w:cs="Arial"/>
                <w:bCs/>
                <w:i/>
                <w:color w:val="3333FF"/>
                <w:sz w:val="20"/>
                <w:szCs w:val="20"/>
              </w:rPr>
              <w:t>physicalelement</w:t>
            </w:r>
            <w:proofErr w:type="spellEnd"/>
            <w:r w:rsidRPr="00DB7126">
              <w:rPr>
                <w:rFonts w:ascii="Arial" w:hAnsi="Arial" w:cs="Arial"/>
                <w:bCs/>
                <w:i/>
                <w:color w:val="3333FF"/>
                <w:sz w:val="20"/>
                <w:szCs w:val="20"/>
              </w:rPr>
              <w:t xml:space="preserve"> order by </w:t>
            </w:r>
            <w:proofErr w:type="spellStart"/>
            <w:r w:rsidRPr="00DB7126">
              <w:rPr>
                <w:rFonts w:ascii="Arial" w:hAnsi="Arial" w:cs="Arial"/>
                <w:bCs/>
                <w:i/>
                <w:color w:val="3333FF"/>
                <w:sz w:val="20"/>
                <w:szCs w:val="20"/>
              </w:rPr>
              <w:t>creatingentity</w:t>
            </w:r>
            <w:proofErr w:type="spellEnd"/>
          </w:p>
          <w:p w:rsidR="000513FE" w:rsidRPr="00575F81" w:rsidRDefault="000513FE" w:rsidP="00575F81">
            <w:pPr>
              <w:pStyle w:val="Tableheading"/>
              <w:numPr>
                <w:ilvl w:val="0"/>
                <w:numId w:val="9"/>
              </w:numPr>
              <w:snapToGrid w:val="0"/>
              <w:spacing w:before="120" w:after="120"/>
              <w:ind w:left="446"/>
              <w:jc w:val="left"/>
              <w:rPr>
                <w:rFonts w:ascii="Arial" w:hAnsi="Arial" w:cs="Arial"/>
                <w:b w:val="0"/>
                <w:szCs w:val="22"/>
              </w:rPr>
            </w:pPr>
            <w:r w:rsidRPr="00575F81">
              <w:rPr>
                <w:rFonts w:ascii="Arial" w:hAnsi="Arial" w:cs="Arial"/>
                <w:b w:val="0"/>
                <w:bCs/>
                <w:sz w:val="20"/>
                <w:szCs w:val="20"/>
              </w:rPr>
              <w:t>Export the resulting file to a location for later review.</w:t>
            </w:r>
          </w:p>
        </w:tc>
        <w:tc>
          <w:tcPr>
            <w:tcW w:w="647" w:type="dxa"/>
            <w:vMerge w:val="restart"/>
          </w:tcPr>
          <w:p w:rsidR="008C528B" w:rsidRPr="009211C5" w:rsidRDefault="008C528B"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8C528B" w:rsidRDefault="008C528B" w:rsidP="00616330">
            <w:pPr>
              <w:pStyle w:val="Tableheading"/>
              <w:snapToGrid w:val="0"/>
              <w:spacing w:beforeLines="20" w:before="48" w:afterLines="20" w:after="48"/>
              <w:jc w:val="left"/>
              <w:rPr>
                <w:ins w:id="51" w:author="William Smith" w:date="2014-05-15T10:48:00Z"/>
                <w:rFonts w:ascii="Arial" w:hAnsi="Arial" w:cs="Arial"/>
                <w:b w:val="0"/>
                <w:bCs/>
                <w:szCs w:val="22"/>
              </w:rPr>
            </w:pPr>
            <w:r w:rsidRPr="009211C5">
              <w:rPr>
                <w:rFonts w:ascii="Arial" w:hAnsi="Arial" w:cs="Arial"/>
                <w:b w:val="0"/>
                <w:bCs/>
                <w:szCs w:val="22"/>
              </w:rPr>
              <w:t xml:space="preserve">Requirement 2809, </w:t>
            </w:r>
            <w:commentRangeStart w:id="52"/>
            <w:r w:rsidRPr="009211C5">
              <w:rPr>
                <w:rFonts w:ascii="Arial" w:hAnsi="Arial" w:cs="Arial"/>
                <w:b w:val="0"/>
                <w:bCs/>
                <w:szCs w:val="22"/>
              </w:rPr>
              <w:t>2810</w:t>
            </w:r>
            <w:commentRangeEnd w:id="52"/>
            <w:r w:rsidR="006860EF">
              <w:rPr>
                <w:rStyle w:val="CommentReference"/>
                <w:rFonts w:ascii="Times New Roman" w:hAnsi="Times New Roman" w:cs="Times New Roman"/>
                <w:b w:val="0"/>
              </w:rPr>
              <w:commentReference w:id="52"/>
            </w:r>
          </w:p>
          <w:p w:rsidR="006860EF" w:rsidRPr="009211C5" w:rsidRDefault="006860EF" w:rsidP="00616330">
            <w:pPr>
              <w:pStyle w:val="Tableheading"/>
              <w:snapToGrid w:val="0"/>
              <w:spacing w:beforeLines="20" w:before="48" w:afterLines="20" w:after="48"/>
              <w:jc w:val="left"/>
              <w:rPr>
                <w:rFonts w:ascii="Arial" w:hAnsi="Arial" w:cs="Arial"/>
                <w:b w:val="0"/>
                <w:bCs/>
                <w:szCs w:val="22"/>
              </w:rPr>
            </w:pPr>
          </w:p>
        </w:tc>
      </w:tr>
      <w:tr w:rsidR="008C528B" w:rsidRPr="009211C5" w:rsidTr="000513FE">
        <w:trPr>
          <w:cantSplit/>
        </w:trPr>
        <w:tc>
          <w:tcPr>
            <w:tcW w:w="1020" w:type="dxa"/>
            <w:vMerge/>
            <w:shd w:val="clear" w:color="auto" w:fill="auto"/>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8C528B" w:rsidRPr="009211C5" w:rsidRDefault="008C528B"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A84CAB" w:rsidRDefault="00A84CAB" w:rsidP="00DB7126">
            <w:pPr>
              <w:pStyle w:val="Tableheading"/>
              <w:numPr>
                <w:ilvl w:val="0"/>
                <w:numId w:val="9"/>
              </w:numPr>
              <w:snapToGrid w:val="0"/>
              <w:spacing w:before="120" w:after="120"/>
              <w:ind w:left="446"/>
              <w:jc w:val="left"/>
              <w:rPr>
                <w:rFonts w:ascii="Arial" w:hAnsi="Arial" w:cs="Arial"/>
                <w:b w:val="0"/>
                <w:bCs/>
                <w:sz w:val="20"/>
                <w:szCs w:val="20"/>
              </w:rPr>
            </w:pPr>
            <w:r>
              <w:rPr>
                <w:rFonts w:ascii="Arial" w:hAnsi="Arial" w:cs="Arial"/>
                <w:b w:val="0"/>
                <w:bCs/>
                <w:sz w:val="20"/>
                <w:szCs w:val="20"/>
              </w:rPr>
              <w:t>If the system has been running for 24 hours prior to test start, the largest time interval should be at least 24-25 hours (allowing for latest purge run).</w:t>
            </w:r>
          </w:p>
          <w:p w:rsidR="008C528B" w:rsidRPr="00DB7126" w:rsidRDefault="008C528B" w:rsidP="00DB7126">
            <w:pPr>
              <w:pStyle w:val="Tableheading"/>
              <w:numPr>
                <w:ilvl w:val="0"/>
                <w:numId w:val="9"/>
              </w:numPr>
              <w:snapToGrid w:val="0"/>
              <w:spacing w:before="120" w:after="120"/>
              <w:ind w:left="446"/>
              <w:jc w:val="left"/>
              <w:rPr>
                <w:rFonts w:ascii="Arial" w:hAnsi="Arial" w:cs="Arial"/>
                <w:b w:val="0"/>
                <w:bCs/>
                <w:sz w:val="20"/>
                <w:szCs w:val="20"/>
              </w:rPr>
            </w:pPr>
            <w:r w:rsidRPr="00DB7126">
              <w:rPr>
                <w:rFonts w:ascii="Arial" w:hAnsi="Arial" w:cs="Arial"/>
                <w:b w:val="0"/>
                <w:bCs/>
                <w:sz w:val="20"/>
                <w:szCs w:val="20"/>
              </w:rPr>
              <w:t xml:space="preserve">Record the </w:t>
            </w:r>
            <w:r w:rsidR="00796B4B">
              <w:rPr>
                <w:rFonts w:ascii="Arial" w:hAnsi="Arial" w:cs="Arial"/>
                <w:b w:val="0"/>
                <w:bCs/>
                <w:sz w:val="20"/>
                <w:szCs w:val="20"/>
              </w:rPr>
              <w:t xml:space="preserve">largest time interval and the </w:t>
            </w:r>
            <w:r w:rsidR="00A84C87">
              <w:rPr>
                <w:rFonts w:ascii="Arial" w:hAnsi="Arial" w:cs="Arial"/>
                <w:b w:val="0"/>
                <w:bCs/>
                <w:sz w:val="20"/>
                <w:szCs w:val="20"/>
              </w:rPr>
              <w:t>max</w:t>
            </w:r>
            <w:r w:rsidR="00796B4B">
              <w:rPr>
                <w:rFonts w:ascii="Arial" w:hAnsi="Arial" w:cs="Arial"/>
                <w:b w:val="0"/>
                <w:bCs/>
                <w:sz w:val="20"/>
                <w:szCs w:val="20"/>
              </w:rPr>
              <w:t>/min</w:t>
            </w:r>
            <w:r w:rsidR="00A84C87">
              <w:rPr>
                <w:rFonts w:ascii="Arial" w:hAnsi="Arial" w:cs="Arial"/>
                <w:b w:val="0"/>
                <w:bCs/>
                <w:sz w:val="20"/>
                <w:szCs w:val="20"/>
              </w:rPr>
              <w:t xml:space="preserve"> </w:t>
            </w:r>
            <w:r w:rsidRPr="00DB7126">
              <w:rPr>
                <w:rFonts w:ascii="Arial" w:hAnsi="Arial" w:cs="Arial"/>
                <w:b w:val="0"/>
                <w:bCs/>
                <w:sz w:val="20"/>
                <w:szCs w:val="20"/>
              </w:rPr>
              <w:t>date/time</w:t>
            </w:r>
            <w:r w:rsidR="00796B4B">
              <w:rPr>
                <w:rFonts w:ascii="Arial" w:hAnsi="Arial" w:cs="Arial"/>
                <w:b w:val="0"/>
                <w:bCs/>
                <w:sz w:val="20"/>
                <w:szCs w:val="20"/>
              </w:rPr>
              <w:t>stamps associated with that time interval</w:t>
            </w:r>
            <w:r w:rsidRPr="00DB7126">
              <w:rPr>
                <w:rFonts w:ascii="Arial" w:hAnsi="Arial" w:cs="Arial"/>
                <w:b w:val="0"/>
                <w:bCs/>
                <w:sz w:val="20"/>
                <w:szCs w:val="20"/>
              </w:rPr>
              <w:t>:</w:t>
            </w:r>
          </w:p>
          <w:p w:rsidR="00A84C87" w:rsidRPr="00DB7126" w:rsidRDefault="00A84C87" w:rsidP="00A84C87">
            <w:pPr>
              <w:snapToGrid w:val="0"/>
              <w:spacing w:beforeLines="20" w:before="48" w:afterLines="20" w:after="48"/>
              <w:ind w:left="432"/>
              <w:rPr>
                <w:rFonts w:ascii="Arial" w:hAnsi="Arial" w:cs="Arial"/>
                <w:b/>
                <w:sz w:val="22"/>
                <w:szCs w:val="22"/>
              </w:rPr>
            </w:pPr>
            <w:r w:rsidRPr="00DB7126">
              <w:rPr>
                <w:rFonts w:ascii="Arial" w:hAnsi="Arial" w:cs="Arial"/>
                <w:b/>
                <w:sz w:val="22"/>
                <w:szCs w:val="22"/>
              </w:rPr>
              <w:t>GOES-16:</w:t>
            </w:r>
          </w:p>
          <w:p w:rsidR="00840D81" w:rsidRDefault="00796B4B" w:rsidP="00840D81">
            <w:pPr>
              <w:snapToGrid w:val="0"/>
              <w:spacing w:beforeLines="20" w:before="48" w:afterLines="20" w:after="48"/>
              <w:ind w:left="864"/>
              <w:rPr>
                <w:rFonts w:ascii="Arial" w:hAnsi="Arial" w:cs="Arial"/>
                <w:sz w:val="22"/>
                <w:szCs w:val="22"/>
              </w:rPr>
            </w:pPr>
            <w:proofErr w:type="spellStart"/>
            <w:r>
              <w:rPr>
                <w:rFonts w:ascii="Arial" w:hAnsi="Arial" w:cs="Arial"/>
                <w:sz w:val="22"/>
                <w:szCs w:val="22"/>
              </w:rPr>
              <w:t>SectorID</w:t>
            </w:r>
            <w:proofErr w:type="spellEnd"/>
            <w:r w:rsidR="00840D81">
              <w:rPr>
                <w:rFonts w:ascii="Arial" w:hAnsi="Arial" w:cs="Arial"/>
                <w:sz w:val="22"/>
                <w:szCs w:val="22"/>
              </w:rPr>
              <w:t>:</w:t>
            </w:r>
            <w:r w:rsidR="00840D81">
              <w:rPr>
                <w:rFonts w:ascii="Arial" w:hAnsi="Arial" w:cs="Arial"/>
                <w:sz w:val="22"/>
                <w:szCs w:val="22"/>
              </w:rPr>
              <w:tab/>
            </w:r>
            <w:r w:rsidR="00A84CAB">
              <w:rPr>
                <w:rFonts w:ascii="Arial" w:hAnsi="Arial" w:cs="Arial"/>
                <w:sz w:val="22"/>
                <w:szCs w:val="22"/>
              </w:rPr>
              <w:tab/>
            </w:r>
            <w:r w:rsidR="00840D81">
              <w:rPr>
                <w:rFonts w:ascii="Arial" w:hAnsi="Arial" w:cs="Arial"/>
                <w:sz w:val="22"/>
                <w:szCs w:val="22"/>
              </w:rPr>
              <w:t>___________</w:t>
            </w:r>
          </w:p>
          <w:p w:rsidR="00796B4B" w:rsidRDefault="00796B4B" w:rsidP="00840D81">
            <w:pPr>
              <w:snapToGrid w:val="0"/>
              <w:spacing w:beforeLines="20" w:before="48" w:afterLines="20" w:after="48"/>
              <w:ind w:left="864"/>
              <w:rPr>
                <w:rFonts w:ascii="Arial" w:hAnsi="Arial" w:cs="Arial"/>
                <w:sz w:val="22"/>
                <w:szCs w:val="22"/>
              </w:rPr>
            </w:pPr>
            <w:r>
              <w:rPr>
                <w:rFonts w:ascii="Arial" w:hAnsi="Arial" w:cs="Arial"/>
                <w:sz w:val="22"/>
                <w:szCs w:val="22"/>
              </w:rPr>
              <w:t>Channel:</w:t>
            </w:r>
            <w:r>
              <w:rPr>
                <w:rFonts w:ascii="Arial" w:hAnsi="Arial" w:cs="Arial"/>
                <w:sz w:val="22"/>
                <w:szCs w:val="22"/>
              </w:rPr>
              <w:tab/>
            </w:r>
            <w:r w:rsidR="00A84CAB">
              <w:rPr>
                <w:rFonts w:ascii="Arial" w:hAnsi="Arial" w:cs="Arial"/>
                <w:sz w:val="22"/>
                <w:szCs w:val="22"/>
              </w:rPr>
              <w:tab/>
            </w:r>
            <w:r>
              <w:rPr>
                <w:rFonts w:ascii="Arial" w:hAnsi="Arial" w:cs="Arial"/>
                <w:sz w:val="22"/>
                <w:szCs w:val="22"/>
              </w:rPr>
              <w:t>___________</w:t>
            </w:r>
          </w:p>
          <w:p w:rsidR="00A84CAB" w:rsidRDefault="00A84CAB" w:rsidP="00A84CAB">
            <w:pPr>
              <w:snapToGrid w:val="0"/>
              <w:spacing w:beforeLines="20" w:before="48" w:afterLines="20" w:after="48"/>
              <w:ind w:left="864"/>
              <w:rPr>
                <w:rFonts w:ascii="Arial" w:hAnsi="Arial" w:cs="Arial"/>
                <w:sz w:val="22"/>
                <w:szCs w:val="22"/>
              </w:rPr>
            </w:pPr>
            <w:r>
              <w:rPr>
                <w:rFonts w:ascii="Arial" w:hAnsi="Arial" w:cs="Arial"/>
                <w:sz w:val="22"/>
                <w:szCs w:val="22"/>
              </w:rPr>
              <w:t>Time Interval</w:t>
            </w:r>
            <w:r w:rsidRPr="009211C5">
              <w:rPr>
                <w:rFonts w:ascii="Arial" w:hAnsi="Arial" w:cs="Arial"/>
                <w:sz w:val="22"/>
                <w:szCs w:val="22"/>
              </w:rPr>
              <w:t>:</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796B4B" w:rsidRDefault="00A84CAB" w:rsidP="00840D81">
            <w:pPr>
              <w:snapToGrid w:val="0"/>
              <w:spacing w:beforeLines="20" w:before="48" w:afterLines="20" w:after="48"/>
              <w:ind w:left="864"/>
              <w:rPr>
                <w:rFonts w:ascii="Arial" w:hAnsi="Arial" w:cs="Arial"/>
                <w:sz w:val="22"/>
                <w:szCs w:val="22"/>
              </w:rPr>
            </w:pPr>
            <w:r>
              <w:rPr>
                <w:rFonts w:ascii="Arial" w:hAnsi="Arial" w:cs="Arial"/>
                <w:sz w:val="22"/>
                <w:szCs w:val="22"/>
              </w:rPr>
              <w:t>Min Timestamp</w:t>
            </w:r>
            <w:r w:rsidR="00796B4B">
              <w:rPr>
                <w:rFonts w:ascii="Arial" w:hAnsi="Arial" w:cs="Arial"/>
                <w:sz w:val="22"/>
                <w:szCs w:val="22"/>
              </w:rPr>
              <w:t>:</w:t>
            </w:r>
            <w:r w:rsidR="00796B4B">
              <w:rPr>
                <w:rFonts w:ascii="Arial" w:hAnsi="Arial" w:cs="Arial"/>
                <w:sz w:val="22"/>
                <w:szCs w:val="22"/>
              </w:rPr>
              <w:tab/>
              <w:t>___________</w:t>
            </w:r>
          </w:p>
          <w:p w:rsidR="00A84C87" w:rsidRDefault="00A84C87" w:rsidP="00DB7126">
            <w:pPr>
              <w:snapToGrid w:val="0"/>
              <w:spacing w:beforeLines="20" w:before="48" w:afterLines="20" w:after="48"/>
              <w:ind w:left="864"/>
              <w:rPr>
                <w:rFonts w:ascii="Arial" w:hAnsi="Arial" w:cs="Arial"/>
                <w:sz w:val="22"/>
                <w:szCs w:val="22"/>
              </w:rPr>
            </w:pPr>
            <w:r>
              <w:rPr>
                <w:rFonts w:ascii="Arial" w:hAnsi="Arial" w:cs="Arial"/>
                <w:sz w:val="22"/>
                <w:szCs w:val="22"/>
              </w:rPr>
              <w:t xml:space="preserve">Max </w:t>
            </w:r>
            <w:r w:rsidR="00A84CAB">
              <w:rPr>
                <w:rFonts w:ascii="Arial" w:hAnsi="Arial" w:cs="Arial"/>
                <w:sz w:val="22"/>
                <w:szCs w:val="22"/>
              </w:rPr>
              <w:t>Timestamp</w:t>
            </w:r>
            <w:r>
              <w:rPr>
                <w:rFonts w:ascii="Arial" w:hAnsi="Arial" w:cs="Arial"/>
                <w:sz w:val="22"/>
                <w:szCs w:val="22"/>
              </w:rPr>
              <w:t>:</w:t>
            </w:r>
            <w:r w:rsidR="00840D81">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A84C87" w:rsidRPr="00DB7126" w:rsidRDefault="00A84C87" w:rsidP="00A84C87">
            <w:pPr>
              <w:snapToGrid w:val="0"/>
              <w:spacing w:beforeLines="20" w:before="48" w:afterLines="20" w:after="48"/>
              <w:ind w:left="432"/>
              <w:rPr>
                <w:rFonts w:ascii="Arial" w:hAnsi="Arial" w:cs="Arial"/>
                <w:b/>
                <w:sz w:val="22"/>
                <w:szCs w:val="22"/>
              </w:rPr>
            </w:pPr>
            <w:r w:rsidRPr="00DB7126">
              <w:rPr>
                <w:rFonts w:ascii="Arial" w:hAnsi="Arial" w:cs="Arial"/>
                <w:b/>
                <w:sz w:val="22"/>
                <w:szCs w:val="22"/>
              </w:rPr>
              <w:t>GOES-17:</w:t>
            </w:r>
          </w:p>
          <w:p w:rsidR="00A84CAB" w:rsidRDefault="00A84CAB" w:rsidP="00A84CAB">
            <w:pPr>
              <w:snapToGrid w:val="0"/>
              <w:spacing w:beforeLines="20" w:before="48" w:afterLines="20" w:after="48"/>
              <w:ind w:left="864"/>
              <w:rPr>
                <w:rFonts w:ascii="Arial" w:hAnsi="Arial" w:cs="Arial"/>
                <w:sz w:val="22"/>
                <w:szCs w:val="22"/>
              </w:rPr>
            </w:pPr>
            <w:proofErr w:type="spellStart"/>
            <w:r>
              <w:rPr>
                <w:rFonts w:ascii="Arial" w:hAnsi="Arial" w:cs="Arial"/>
                <w:sz w:val="22"/>
                <w:szCs w:val="22"/>
              </w:rPr>
              <w:t>SectorID</w:t>
            </w:r>
            <w:proofErr w:type="spellEnd"/>
            <w:r>
              <w:rPr>
                <w:rFonts w:ascii="Arial" w:hAnsi="Arial" w:cs="Arial"/>
                <w:sz w:val="22"/>
                <w:szCs w:val="22"/>
              </w:rPr>
              <w:t>:</w:t>
            </w:r>
            <w:r>
              <w:rPr>
                <w:rFonts w:ascii="Arial" w:hAnsi="Arial" w:cs="Arial"/>
                <w:sz w:val="22"/>
                <w:szCs w:val="22"/>
              </w:rPr>
              <w:tab/>
            </w:r>
            <w:r>
              <w:rPr>
                <w:rFonts w:ascii="Arial" w:hAnsi="Arial" w:cs="Arial"/>
                <w:sz w:val="22"/>
                <w:szCs w:val="22"/>
              </w:rPr>
              <w:tab/>
              <w:t>___________</w:t>
            </w:r>
          </w:p>
          <w:p w:rsidR="00A84CAB" w:rsidRDefault="00A84CAB" w:rsidP="00A84CAB">
            <w:pPr>
              <w:snapToGrid w:val="0"/>
              <w:spacing w:beforeLines="20" w:before="48" w:afterLines="20" w:after="48"/>
              <w:ind w:left="864"/>
              <w:rPr>
                <w:rFonts w:ascii="Arial" w:hAnsi="Arial" w:cs="Arial"/>
                <w:sz w:val="22"/>
                <w:szCs w:val="22"/>
              </w:rPr>
            </w:pPr>
            <w:r>
              <w:rPr>
                <w:rFonts w:ascii="Arial" w:hAnsi="Arial" w:cs="Arial"/>
                <w:sz w:val="22"/>
                <w:szCs w:val="22"/>
              </w:rPr>
              <w:t>Channel:</w:t>
            </w:r>
            <w:r>
              <w:rPr>
                <w:rFonts w:ascii="Arial" w:hAnsi="Arial" w:cs="Arial"/>
                <w:sz w:val="22"/>
                <w:szCs w:val="22"/>
              </w:rPr>
              <w:tab/>
            </w:r>
            <w:r>
              <w:rPr>
                <w:rFonts w:ascii="Arial" w:hAnsi="Arial" w:cs="Arial"/>
                <w:sz w:val="22"/>
                <w:szCs w:val="22"/>
              </w:rPr>
              <w:tab/>
              <w:t>___________</w:t>
            </w:r>
          </w:p>
          <w:p w:rsidR="00A84CAB" w:rsidRDefault="00A84CAB" w:rsidP="00A84CAB">
            <w:pPr>
              <w:snapToGrid w:val="0"/>
              <w:spacing w:beforeLines="20" w:before="48" w:afterLines="20" w:after="48"/>
              <w:ind w:left="864"/>
              <w:rPr>
                <w:rFonts w:ascii="Arial" w:hAnsi="Arial" w:cs="Arial"/>
                <w:sz w:val="22"/>
                <w:szCs w:val="22"/>
              </w:rPr>
            </w:pPr>
            <w:r>
              <w:rPr>
                <w:rFonts w:ascii="Arial" w:hAnsi="Arial" w:cs="Arial"/>
                <w:sz w:val="22"/>
                <w:szCs w:val="22"/>
              </w:rPr>
              <w:t>Time Interval</w:t>
            </w:r>
            <w:r w:rsidRPr="009211C5">
              <w:rPr>
                <w:rFonts w:ascii="Arial" w:hAnsi="Arial" w:cs="Arial"/>
                <w:sz w:val="22"/>
                <w:szCs w:val="22"/>
              </w:rPr>
              <w:t>:</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A84CAB" w:rsidRDefault="00A84CAB" w:rsidP="00A84CAB">
            <w:pPr>
              <w:snapToGrid w:val="0"/>
              <w:spacing w:beforeLines="20" w:before="48" w:afterLines="20" w:after="48"/>
              <w:ind w:left="864"/>
              <w:rPr>
                <w:rFonts w:ascii="Arial" w:hAnsi="Arial" w:cs="Arial"/>
                <w:sz w:val="22"/>
                <w:szCs w:val="22"/>
              </w:rPr>
            </w:pPr>
            <w:r>
              <w:rPr>
                <w:rFonts w:ascii="Arial" w:hAnsi="Arial" w:cs="Arial"/>
                <w:sz w:val="22"/>
                <w:szCs w:val="22"/>
              </w:rPr>
              <w:t>Min Timestamp:</w:t>
            </w:r>
            <w:r>
              <w:rPr>
                <w:rFonts w:ascii="Arial" w:hAnsi="Arial" w:cs="Arial"/>
                <w:sz w:val="22"/>
                <w:szCs w:val="22"/>
              </w:rPr>
              <w:tab/>
              <w:t>___________</w:t>
            </w:r>
          </w:p>
          <w:p w:rsidR="00A84CAB" w:rsidRDefault="00A84CAB" w:rsidP="00A84CAB">
            <w:pPr>
              <w:snapToGrid w:val="0"/>
              <w:spacing w:beforeLines="20" w:before="48" w:afterLines="20" w:after="48"/>
              <w:ind w:left="864"/>
              <w:rPr>
                <w:rFonts w:ascii="Arial" w:hAnsi="Arial" w:cs="Arial"/>
                <w:sz w:val="22"/>
                <w:szCs w:val="22"/>
              </w:rPr>
            </w:pPr>
            <w:r>
              <w:rPr>
                <w:rFonts w:ascii="Arial" w:hAnsi="Arial" w:cs="Arial"/>
                <w:sz w:val="22"/>
                <w:szCs w:val="22"/>
              </w:rPr>
              <w:t>Max Timestamp:</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796B4B" w:rsidRPr="00E77A6F" w:rsidRDefault="00796B4B" w:rsidP="00DB7126">
            <w:pPr>
              <w:pStyle w:val="Tableheading"/>
              <w:numPr>
                <w:ilvl w:val="0"/>
                <w:numId w:val="9"/>
              </w:numPr>
              <w:snapToGrid w:val="0"/>
              <w:spacing w:before="120" w:after="120"/>
              <w:ind w:left="446"/>
              <w:jc w:val="left"/>
              <w:rPr>
                <w:rFonts w:ascii="Arial" w:hAnsi="Arial" w:cs="Arial"/>
                <w:b w:val="0"/>
                <w:bCs/>
                <w:sz w:val="20"/>
                <w:szCs w:val="20"/>
              </w:rPr>
            </w:pPr>
            <w:r w:rsidRPr="00E77A6F">
              <w:rPr>
                <w:rFonts w:ascii="Arial" w:hAnsi="Arial" w:cs="Arial"/>
                <w:b w:val="0"/>
                <w:bCs/>
                <w:sz w:val="20"/>
                <w:szCs w:val="20"/>
              </w:rPr>
              <w:t xml:space="preserve">Record the </w:t>
            </w:r>
            <w:r>
              <w:rPr>
                <w:rFonts w:ascii="Arial" w:hAnsi="Arial" w:cs="Arial"/>
                <w:b w:val="0"/>
                <w:bCs/>
                <w:sz w:val="20"/>
                <w:szCs w:val="20"/>
              </w:rPr>
              <w:t>location of the file(s)</w:t>
            </w:r>
            <w:r w:rsidRPr="00E77A6F">
              <w:rPr>
                <w:rFonts w:ascii="Arial" w:hAnsi="Arial" w:cs="Arial"/>
                <w:b w:val="0"/>
                <w:bCs/>
                <w:sz w:val="20"/>
                <w:szCs w:val="20"/>
              </w:rPr>
              <w:t>:</w:t>
            </w:r>
          </w:p>
          <w:p w:rsidR="00D95BD4" w:rsidRPr="009211C5" w:rsidRDefault="00D95BD4" w:rsidP="00DB7126">
            <w:pPr>
              <w:snapToGrid w:val="0"/>
              <w:spacing w:beforeLines="20" w:before="48" w:afterLines="20" w:after="48"/>
              <w:ind w:left="432"/>
              <w:rPr>
                <w:rFonts w:ascii="Arial" w:hAnsi="Arial" w:cs="Arial"/>
                <w:sz w:val="22"/>
                <w:szCs w:val="22"/>
              </w:rPr>
            </w:pPr>
            <w:r w:rsidRPr="00575F81">
              <w:rPr>
                <w:rFonts w:ascii="Arial" w:hAnsi="Arial" w:cs="Arial"/>
                <w:bCs/>
                <w:sz w:val="20"/>
                <w:szCs w:val="20"/>
              </w:rPr>
              <w:t>File Location:</w:t>
            </w:r>
            <w:r w:rsidRPr="00575F81">
              <w:rPr>
                <w:rFonts w:ascii="Arial" w:hAnsi="Arial" w:cs="Arial"/>
                <w:bCs/>
                <w:sz w:val="20"/>
                <w:szCs w:val="20"/>
              </w:rPr>
              <w:tab/>
              <w:t>_______________</w:t>
            </w:r>
          </w:p>
        </w:tc>
        <w:tc>
          <w:tcPr>
            <w:tcW w:w="647" w:type="dxa"/>
            <w:vMerge/>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r>
      <w:tr w:rsidR="008C528B" w:rsidRPr="009211C5" w:rsidTr="00612AE5">
        <w:trPr>
          <w:cantSplit/>
        </w:trPr>
        <w:tc>
          <w:tcPr>
            <w:tcW w:w="1020" w:type="dxa"/>
            <w:vMerge w:val="restart"/>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8C528B" w:rsidRPr="009211C5" w:rsidRDefault="008C528B" w:rsidP="00616330">
            <w:pPr>
              <w:tabs>
                <w:tab w:val="left" w:pos="639"/>
              </w:tabs>
              <w:spacing w:beforeLines="20" w:before="48" w:afterLines="20" w:after="48"/>
              <w:ind w:right="-18"/>
              <w:rPr>
                <w:rFonts w:ascii="Arial" w:hAnsi="Arial" w:cs="Arial"/>
                <w:b/>
                <w:sz w:val="22"/>
                <w:szCs w:val="22"/>
              </w:rPr>
            </w:pPr>
            <w:r w:rsidRPr="009211C5">
              <w:rPr>
                <w:rFonts w:ascii="Arial" w:hAnsi="Arial" w:cs="Arial"/>
                <w:sz w:val="22"/>
                <w:szCs w:val="22"/>
              </w:rPr>
              <w:t xml:space="preserve">In two terminal windows, </w:t>
            </w:r>
            <w:proofErr w:type="spellStart"/>
            <w:r w:rsidRPr="009211C5">
              <w:rPr>
                <w:rFonts w:ascii="Arial" w:hAnsi="Arial" w:cs="Arial"/>
                <w:sz w:val="22"/>
                <w:szCs w:val="22"/>
              </w:rPr>
              <w:t>ssh</w:t>
            </w:r>
            <w:proofErr w:type="spellEnd"/>
            <w:r w:rsidRPr="009211C5">
              <w:rPr>
                <w:rFonts w:ascii="Arial" w:hAnsi="Arial" w:cs="Arial"/>
                <w:sz w:val="22"/>
                <w:szCs w:val="22"/>
              </w:rPr>
              <w:t xml:space="preserve"> into dx3 and dx4.  EDEX log files are captured on both boxes.</w:t>
            </w:r>
          </w:p>
          <w:p w:rsidR="008C528B" w:rsidRPr="009211C5" w:rsidRDefault="008C528B" w:rsidP="00612AE5">
            <w:pPr>
              <w:pStyle w:val="Tableheading"/>
              <w:numPr>
                <w:ilvl w:val="0"/>
                <w:numId w:val="9"/>
              </w:numPr>
              <w:snapToGrid w:val="0"/>
              <w:spacing w:beforeLines="20" w:before="48" w:afterLines="20" w:after="48"/>
              <w:jc w:val="left"/>
              <w:rPr>
                <w:rFonts w:ascii="Arial" w:hAnsi="Arial" w:cs="Arial"/>
                <w:szCs w:val="22"/>
              </w:rPr>
            </w:pPr>
            <w:proofErr w:type="spellStart"/>
            <w:r w:rsidRPr="009211C5">
              <w:rPr>
                <w:rFonts w:ascii="Arial" w:hAnsi="Arial" w:cs="Arial"/>
                <w:b w:val="0"/>
                <w:bCs/>
                <w:i/>
                <w:color w:val="3333FF"/>
                <w:sz w:val="20"/>
                <w:szCs w:val="20"/>
              </w:rPr>
              <w:t>ssh</w:t>
            </w:r>
            <w:proofErr w:type="spellEnd"/>
            <w:r w:rsidRPr="009211C5">
              <w:rPr>
                <w:rFonts w:ascii="Arial" w:hAnsi="Arial" w:cs="Arial"/>
                <w:b w:val="0"/>
                <w:bCs/>
                <w:i/>
                <w:color w:val="3333FF"/>
                <w:sz w:val="20"/>
                <w:szCs w:val="20"/>
              </w:rPr>
              <w:t xml:space="preserve"> awips@dx3-&lt;</w:t>
            </w:r>
            <w:proofErr w:type="spellStart"/>
            <w:r w:rsidRPr="009211C5">
              <w:rPr>
                <w:rFonts w:ascii="Arial" w:hAnsi="Arial" w:cs="Arial"/>
                <w:b w:val="0"/>
                <w:bCs/>
                <w:i/>
                <w:color w:val="3333FF"/>
                <w:sz w:val="20"/>
                <w:szCs w:val="20"/>
              </w:rPr>
              <w:t>serverID</w:t>
            </w:r>
            <w:proofErr w:type="spellEnd"/>
            <w:r w:rsidRPr="009211C5">
              <w:rPr>
                <w:rFonts w:ascii="Arial" w:hAnsi="Arial" w:cs="Arial"/>
                <w:b w:val="0"/>
                <w:bCs/>
                <w:i/>
                <w:color w:val="3333FF"/>
                <w:sz w:val="20"/>
                <w:szCs w:val="20"/>
              </w:rPr>
              <w:t>&gt; (or dx4-)</w:t>
            </w:r>
          </w:p>
        </w:tc>
        <w:tc>
          <w:tcPr>
            <w:tcW w:w="1978" w:type="dxa"/>
            <w:gridSpan w:val="2"/>
          </w:tcPr>
          <w:p w:rsidR="008C528B" w:rsidRPr="009211C5" w:rsidRDefault="008C528B" w:rsidP="00616330">
            <w:pPr>
              <w:snapToGrid w:val="0"/>
              <w:spacing w:beforeLines="20" w:before="48" w:afterLines="20" w:after="48"/>
              <w:rPr>
                <w:rFonts w:ascii="Arial" w:hAnsi="Arial" w:cs="Arial"/>
                <w:sz w:val="22"/>
                <w:szCs w:val="22"/>
              </w:rPr>
            </w:pPr>
            <w:r w:rsidRPr="009211C5">
              <w:rPr>
                <w:rFonts w:ascii="Arial" w:hAnsi="Arial" w:cs="Arial"/>
                <w:sz w:val="22"/>
                <w:szCs w:val="22"/>
              </w:rPr>
              <w:t>The user is logged into the nodes.</w:t>
            </w:r>
          </w:p>
          <w:p w:rsidR="008C528B" w:rsidRPr="009211C5" w:rsidRDefault="008C528B" w:rsidP="00616330">
            <w:pPr>
              <w:snapToGrid w:val="0"/>
              <w:spacing w:beforeLines="20" w:before="48" w:afterLines="20" w:after="48"/>
              <w:rPr>
                <w:rFonts w:ascii="Arial" w:hAnsi="Arial" w:cs="Arial"/>
                <w:sz w:val="22"/>
                <w:szCs w:val="22"/>
              </w:rPr>
            </w:pPr>
          </w:p>
        </w:tc>
        <w:tc>
          <w:tcPr>
            <w:tcW w:w="647" w:type="dxa"/>
            <w:vMerge w:val="restart"/>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r>
      <w:tr w:rsidR="008C528B" w:rsidRPr="009211C5" w:rsidTr="00612AE5">
        <w:trPr>
          <w:cantSplit/>
        </w:trPr>
        <w:tc>
          <w:tcPr>
            <w:tcW w:w="1020" w:type="dxa"/>
            <w:vMerge/>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8C528B" w:rsidRPr="009211C5" w:rsidRDefault="0046511A" w:rsidP="00612AE5">
            <w:pPr>
              <w:snapToGrid w:val="0"/>
              <w:spacing w:beforeLines="20" w:before="48" w:afterLines="20" w:after="48"/>
              <w:ind w:left="720" w:hanging="720"/>
              <w:rPr>
                <w:rFonts w:ascii="Arial" w:hAnsi="Arial" w:cs="Arial"/>
                <w:sz w:val="22"/>
                <w:szCs w:val="22"/>
              </w:rPr>
            </w:pPr>
            <w:r w:rsidRPr="009211C5">
              <w:rPr>
                <w:rFonts w:ascii="Arial" w:hAnsi="Arial" w:cs="Arial"/>
                <w:b/>
                <w:sz w:val="22"/>
                <w:szCs w:val="22"/>
              </w:rPr>
              <w:t>Note</w:t>
            </w:r>
            <w:r w:rsidR="008C528B" w:rsidRPr="009211C5">
              <w:rPr>
                <w:rFonts w:ascii="Arial" w:hAnsi="Arial" w:cs="Arial"/>
                <w:sz w:val="22"/>
                <w:szCs w:val="22"/>
              </w:rPr>
              <w:t>:</w:t>
            </w:r>
            <w:r w:rsidRPr="009211C5">
              <w:rPr>
                <w:rFonts w:ascii="Arial" w:hAnsi="Arial" w:cs="Arial"/>
                <w:sz w:val="22"/>
                <w:szCs w:val="22"/>
              </w:rPr>
              <w:tab/>
            </w:r>
            <w:r w:rsidR="008C528B" w:rsidRPr="009211C5">
              <w:rPr>
                <w:rFonts w:ascii="Arial" w:hAnsi="Arial" w:cs="Arial"/>
                <w:sz w:val="22"/>
                <w:szCs w:val="22"/>
              </w:rPr>
              <w:t>AWIPS II logs data on either or both dx3 and dx4, so expected messages may be found on either or both nodes.</w:t>
            </w:r>
          </w:p>
        </w:tc>
        <w:tc>
          <w:tcPr>
            <w:tcW w:w="647" w:type="dxa"/>
            <w:vMerge/>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r>
      <w:tr w:rsidR="008C528B" w:rsidRPr="009211C5" w:rsidTr="00612AE5">
        <w:trPr>
          <w:cantSplit/>
        </w:trPr>
        <w:tc>
          <w:tcPr>
            <w:tcW w:w="1020" w:type="dxa"/>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8C528B" w:rsidRPr="009211C5" w:rsidRDefault="008C528B" w:rsidP="00616330">
            <w:pPr>
              <w:tabs>
                <w:tab w:val="left" w:pos="639"/>
              </w:tabs>
              <w:spacing w:beforeLines="20" w:before="48" w:afterLines="20" w:after="48"/>
              <w:ind w:right="-18"/>
              <w:rPr>
                <w:rFonts w:ascii="Arial" w:hAnsi="Arial" w:cs="Arial"/>
                <w:b/>
                <w:sz w:val="22"/>
                <w:szCs w:val="22"/>
              </w:rPr>
            </w:pPr>
            <w:r w:rsidRPr="009211C5">
              <w:rPr>
                <w:rFonts w:ascii="Arial" w:hAnsi="Arial" w:cs="Arial"/>
                <w:sz w:val="22"/>
                <w:szCs w:val="22"/>
              </w:rPr>
              <w:t xml:space="preserve">Change to the </w:t>
            </w:r>
            <w:proofErr w:type="spellStart"/>
            <w:r w:rsidRPr="009211C5">
              <w:rPr>
                <w:rFonts w:ascii="Arial" w:hAnsi="Arial" w:cs="Arial"/>
                <w:sz w:val="22"/>
                <w:szCs w:val="22"/>
              </w:rPr>
              <w:t>edex</w:t>
            </w:r>
            <w:proofErr w:type="spellEnd"/>
            <w:r w:rsidRPr="009211C5">
              <w:rPr>
                <w:rFonts w:ascii="Arial" w:hAnsi="Arial" w:cs="Arial"/>
                <w:sz w:val="22"/>
                <w:szCs w:val="22"/>
              </w:rPr>
              <w:t xml:space="preserve"> logs directory</w:t>
            </w:r>
          </w:p>
          <w:p w:rsidR="008C528B" w:rsidRPr="009211C5" w:rsidRDefault="008C528B" w:rsidP="00612AE5">
            <w:pPr>
              <w:pStyle w:val="Tableheading"/>
              <w:numPr>
                <w:ilvl w:val="0"/>
                <w:numId w:val="9"/>
              </w:numPr>
              <w:snapToGrid w:val="0"/>
              <w:spacing w:beforeLines="20" w:before="48" w:afterLines="20" w:after="48"/>
              <w:jc w:val="left"/>
              <w:rPr>
                <w:rFonts w:ascii="Arial" w:hAnsi="Arial" w:cs="Arial"/>
                <w:b w:val="0"/>
                <w:sz w:val="20"/>
                <w:szCs w:val="20"/>
              </w:rPr>
            </w:pPr>
            <w:r w:rsidRPr="009211C5">
              <w:rPr>
                <w:rFonts w:ascii="Arial" w:hAnsi="Arial" w:cs="Arial"/>
                <w:b w:val="0"/>
                <w:bCs/>
                <w:i/>
                <w:color w:val="3333FF"/>
                <w:sz w:val="20"/>
                <w:szCs w:val="20"/>
              </w:rPr>
              <w:t>cd /awips2/</w:t>
            </w:r>
            <w:proofErr w:type="spellStart"/>
            <w:r w:rsidRPr="009211C5">
              <w:rPr>
                <w:rFonts w:ascii="Arial" w:hAnsi="Arial" w:cs="Arial"/>
                <w:b w:val="0"/>
                <w:bCs/>
                <w:i/>
                <w:color w:val="3333FF"/>
                <w:sz w:val="20"/>
                <w:szCs w:val="20"/>
              </w:rPr>
              <w:t>edex</w:t>
            </w:r>
            <w:proofErr w:type="spellEnd"/>
            <w:r w:rsidRPr="009211C5">
              <w:rPr>
                <w:rFonts w:ascii="Arial" w:hAnsi="Arial" w:cs="Arial"/>
                <w:b w:val="0"/>
                <w:bCs/>
                <w:i/>
                <w:color w:val="3333FF"/>
                <w:sz w:val="20"/>
                <w:szCs w:val="20"/>
              </w:rPr>
              <w:t>/logs</w:t>
            </w:r>
          </w:p>
        </w:tc>
        <w:tc>
          <w:tcPr>
            <w:tcW w:w="1978" w:type="dxa"/>
            <w:gridSpan w:val="2"/>
          </w:tcPr>
          <w:p w:rsidR="008C528B" w:rsidRPr="009211C5" w:rsidRDefault="008C528B" w:rsidP="00616330">
            <w:pPr>
              <w:snapToGrid w:val="0"/>
              <w:spacing w:beforeLines="20" w:before="48" w:afterLines="20" w:after="48"/>
              <w:rPr>
                <w:rFonts w:ascii="Arial" w:hAnsi="Arial" w:cs="Arial"/>
                <w:sz w:val="22"/>
                <w:szCs w:val="22"/>
              </w:rPr>
            </w:pPr>
            <w:r w:rsidRPr="009211C5">
              <w:rPr>
                <w:rFonts w:ascii="Arial" w:hAnsi="Arial" w:cs="Arial"/>
                <w:sz w:val="22"/>
                <w:szCs w:val="22"/>
              </w:rPr>
              <w:t>The working directory is changed to the location of the log files.</w:t>
            </w:r>
          </w:p>
        </w:tc>
        <w:tc>
          <w:tcPr>
            <w:tcW w:w="647" w:type="dxa"/>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r>
      <w:tr w:rsidR="008C528B" w:rsidRPr="009211C5" w:rsidTr="00612AE5">
        <w:trPr>
          <w:cantSplit/>
        </w:trPr>
        <w:tc>
          <w:tcPr>
            <w:tcW w:w="1020" w:type="dxa"/>
            <w:vMerge w:val="restart"/>
            <w:vAlign w:val="center"/>
          </w:tcPr>
          <w:p w:rsidR="008C528B" w:rsidRPr="009211C5" w:rsidRDefault="008C528B"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8C528B" w:rsidRPr="009211C5" w:rsidRDefault="008C528B" w:rsidP="00612AE5">
            <w:pPr>
              <w:snapToGrid w:val="0"/>
              <w:spacing w:beforeLines="20" w:before="48" w:afterLines="20" w:after="48"/>
              <w:rPr>
                <w:rFonts w:ascii="Arial" w:hAnsi="Arial" w:cs="Arial"/>
                <w:sz w:val="22"/>
                <w:szCs w:val="22"/>
              </w:rPr>
            </w:pPr>
            <w:r w:rsidRPr="009211C5">
              <w:rPr>
                <w:rFonts w:ascii="Arial" w:hAnsi="Arial" w:cs="Arial"/>
                <w:sz w:val="22"/>
                <w:szCs w:val="22"/>
              </w:rPr>
              <w:t xml:space="preserve">Search the &lt;dx3 and dx4 ingest logs&gt; for the desired </w:t>
            </w:r>
            <w:proofErr w:type="spellStart"/>
            <w:r w:rsidRPr="009211C5">
              <w:rPr>
                <w:rFonts w:ascii="Arial" w:hAnsi="Arial" w:cs="Arial"/>
                <w:sz w:val="22"/>
                <w:szCs w:val="22"/>
              </w:rPr>
              <w:t>sectorID</w:t>
            </w:r>
            <w:proofErr w:type="spellEnd"/>
            <w:r w:rsidRPr="009211C5">
              <w:rPr>
                <w:rFonts w:ascii="Arial" w:hAnsi="Arial" w:cs="Arial"/>
                <w:sz w:val="22"/>
                <w:szCs w:val="22"/>
              </w:rPr>
              <w:t xml:space="preserve"> name (i.e., AKREGI, WFD, etc.) entries showing that data has been processed.</w:t>
            </w:r>
          </w:p>
        </w:tc>
        <w:tc>
          <w:tcPr>
            <w:tcW w:w="647" w:type="dxa"/>
            <w:vMerge w:val="restart"/>
          </w:tcPr>
          <w:p w:rsidR="008C528B" w:rsidRPr="009211C5" w:rsidRDefault="008C528B"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8C528B" w:rsidRDefault="008C528B" w:rsidP="00616330">
            <w:pPr>
              <w:pStyle w:val="Tableheading"/>
              <w:snapToGrid w:val="0"/>
              <w:spacing w:beforeLines="20" w:before="48" w:afterLines="20" w:after="48"/>
              <w:jc w:val="left"/>
              <w:rPr>
                <w:ins w:id="53" w:author="William Smith" w:date="2014-05-15T10:57:00Z"/>
                <w:rFonts w:ascii="Arial" w:hAnsi="Arial" w:cs="Arial"/>
                <w:b w:val="0"/>
                <w:bCs/>
                <w:szCs w:val="22"/>
              </w:rPr>
            </w:pPr>
            <w:r w:rsidRPr="009211C5">
              <w:rPr>
                <w:rFonts w:ascii="Arial" w:hAnsi="Arial" w:cs="Arial"/>
                <w:b w:val="0"/>
                <w:bCs/>
                <w:szCs w:val="22"/>
              </w:rPr>
              <w:t xml:space="preserve">Requirement 2809, </w:t>
            </w:r>
            <w:commentRangeStart w:id="54"/>
            <w:r w:rsidRPr="009211C5">
              <w:rPr>
                <w:rFonts w:ascii="Arial" w:hAnsi="Arial" w:cs="Arial"/>
                <w:b w:val="0"/>
                <w:bCs/>
                <w:szCs w:val="22"/>
              </w:rPr>
              <w:t>2810</w:t>
            </w:r>
            <w:commentRangeEnd w:id="54"/>
            <w:r w:rsidR="00AF74D2">
              <w:rPr>
                <w:rStyle w:val="CommentReference"/>
                <w:rFonts w:ascii="Times New Roman" w:hAnsi="Times New Roman" w:cs="Times New Roman"/>
                <w:b w:val="0"/>
              </w:rPr>
              <w:commentReference w:id="54"/>
            </w:r>
          </w:p>
          <w:p w:rsidR="00AF74D2" w:rsidRPr="009211C5" w:rsidRDefault="00AF74D2" w:rsidP="00616330">
            <w:pPr>
              <w:pStyle w:val="Tableheading"/>
              <w:snapToGrid w:val="0"/>
              <w:spacing w:beforeLines="20" w:before="48" w:afterLines="20" w:after="48"/>
              <w:jc w:val="left"/>
              <w:rPr>
                <w:rFonts w:ascii="Arial" w:hAnsi="Arial" w:cs="Arial"/>
                <w:b w:val="0"/>
                <w:bCs/>
                <w:szCs w:val="22"/>
              </w:rPr>
            </w:pPr>
          </w:p>
        </w:tc>
      </w:tr>
      <w:tr w:rsidR="008C528B" w:rsidRPr="009211C5" w:rsidTr="00612AE5">
        <w:trPr>
          <w:cantSplit/>
        </w:trPr>
        <w:tc>
          <w:tcPr>
            <w:tcW w:w="1020" w:type="dxa"/>
            <w:vMerge/>
            <w:vAlign w:val="center"/>
          </w:tcPr>
          <w:p w:rsidR="008C528B" w:rsidRPr="009211C5" w:rsidRDefault="008C528B"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8C528B" w:rsidRPr="009211C5" w:rsidRDefault="008C528B"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8C528B" w:rsidRPr="009211C5" w:rsidRDefault="008C528B" w:rsidP="00616330">
            <w:pPr>
              <w:snapToGrid w:val="0"/>
              <w:spacing w:beforeLines="20" w:before="48" w:afterLines="20" w:after="48"/>
              <w:rPr>
                <w:rFonts w:ascii="Arial" w:hAnsi="Arial" w:cs="Arial"/>
                <w:sz w:val="20"/>
                <w:szCs w:val="20"/>
              </w:rPr>
            </w:pPr>
            <w:r w:rsidRPr="009211C5">
              <w:rPr>
                <w:rFonts w:ascii="Arial" w:hAnsi="Arial" w:cs="Arial"/>
                <w:sz w:val="20"/>
                <w:szCs w:val="20"/>
              </w:rPr>
              <w:t>Entries indicate successful purging of GOES-R data have the following form:</w:t>
            </w:r>
          </w:p>
          <w:p w:rsidR="008C528B" w:rsidRPr="009211C5" w:rsidRDefault="008C528B" w:rsidP="00616330">
            <w:pPr>
              <w:snapToGrid w:val="0"/>
              <w:spacing w:beforeLines="20" w:before="48" w:afterLines="20" w:after="48"/>
              <w:rPr>
                <w:rFonts w:ascii="Arial" w:hAnsi="Arial" w:cs="Arial"/>
                <w:i/>
                <w:sz w:val="20"/>
                <w:szCs w:val="20"/>
              </w:rPr>
            </w:pPr>
            <w:r w:rsidRPr="009211C5">
              <w:rPr>
                <w:rFonts w:ascii="Arial" w:hAnsi="Arial" w:cs="Arial"/>
                <w:i/>
                <w:color w:val="3333FF"/>
                <w:sz w:val="20"/>
                <w:szCs w:val="20"/>
              </w:rPr>
              <w:t xml:space="preserve">INFO  </w:t>
            </w:r>
            <w:proofErr w:type="spellStart"/>
            <w:r w:rsidRPr="009211C5">
              <w:rPr>
                <w:rFonts w:ascii="Arial" w:hAnsi="Arial" w:cs="Arial"/>
                <w:i/>
                <w:color w:val="3333FF"/>
                <w:sz w:val="20"/>
                <w:szCs w:val="20"/>
              </w:rPr>
              <w:t>yyyy</w:t>
            </w:r>
            <w:proofErr w:type="spellEnd"/>
            <w:r w:rsidRPr="009211C5">
              <w:rPr>
                <w:rFonts w:ascii="Arial" w:hAnsi="Arial" w:cs="Arial"/>
                <w:i/>
                <w:color w:val="3333FF"/>
                <w:sz w:val="20"/>
                <w:szCs w:val="20"/>
              </w:rPr>
              <w:t>-mm-</w:t>
            </w:r>
            <w:proofErr w:type="spellStart"/>
            <w:r w:rsidRPr="009211C5">
              <w:rPr>
                <w:rFonts w:ascii="Arial" w:hAnsi="Arial" w:cs="Arial"/>
                <w:i/>
                <w:color w:val="3333FF"/>
                <w:sz w:val="20"/>
                <w:szCs w:val="20"/>
              </w:rPr>
              <w:t>dd</w:t>
            </w:r>
            <w:proofErr w:type="spellEnd"/>
            <w:r w:rsidRPr="009211C5">
              <w:rPr>
                <w:rFonts w:ascii="Arial" w:hAnsi="Arial" w:cs="Arial"/>
                <w:i/>
                <w:color w:val="3333FF"/>
                <w:sz w:val="20"/>
                <w:szCs w:val="20"/>
              </w:rPr>
              <w:t xml:space="preserve"> </w:t>
            </w:r>
            <w:proofErr w:type="spellStart"/>
            <w:r w:rsidRPr="009211C5">
              <w:rPr>
                <w:rFonts w:ascii="Arial" w:hAnsi="Arial" w:cs="Arial"/>
                <w:i/>
                <w:color w:val="3333FF"/>
                <w:sz w:val="20"/>
                <w:szCs w:val="20"/>
              </w:rPr>
              <w:t>hh:mm:ss,nnn</w:t>
            </w:r>
            <w:proofErr w:type="spellEnd"/>
            <w:r w:rsidRPr="009211C5">
              <w:rPr>
                <w:rFonts w:ascii="Arial" w:hAnsi="Arial" w:cs="Arial"/>
                <w:i/>
                <w:color w:val="3333FF"/>
                <w:sz w:val="20"/>
                <w:szCs w:val="20"/>
              </w:rPr>
              <w:t xml:space="preserve"> [Purge-SATELLITE-Thread] </w:t>
            </w:r>
            <w:proofErr w:type="spellStart"/>
            <w:r w:rsidRPr="009211C5">
              <w:rPr>
                <w:rFonts w:ascii="Arial" w:hAnsi="Arial" w:cs="Arial"/>
                <w:i/>
                <w:color w:val="3333FF"/>
                <w:sz w:val="20"/>
                <w:szCs w:val="20"/>
              </w:rPr>
              <w:t>PurgeLogger</w:t>
            </w:r>
            <w:proofErr w:type="spellEnd"/>
            <w:r w:rsidRPr="009211C5">
              <w:rPr>
                <w:rFonts w:ascii="Arial" w:hAnsi="Arial" w:cs="Arial"/>
                <w:i/>
                <w:color w:val="3333FF"/>
                <w:sz w:val="20"/>
                <w:szCs w:val="20"/>
              </w:rPr>
              <w:t>: EDEX - SATELLITE::Purged xx items for key [</w:t>
            </w:r>
            <w:proofErr w:type="spellStart"/>
            <w:r w:rsidRPr="009211C5">
              <w:rPr>
                <w:rFonts w:ascii="Arial" w:hAnsi="Arial" w:cs="Arial"/>
                <w:i/>
                <w:color w:val="3333FF"/>
                <w:sz w:val="20"/>
                <w:szCs w:val="20"/>
              </w:rPr>
              <w:t>sectorID</w:t>
            </w:r>
            <w:proofErr w:type="spellEnd"/>
            <w:r w:rsidRPr="009211C5">
              <w:rPr>
                <w:rFonts w:ascii="Arial" w:hAnsi="Arial" w:cs="Arial"/>
                <w:i/>
                <w:color w:val="3333FF"/>
                <w:sz w:val="20"/>
                <w:szCs w:val="20"/>
              </w:rPr>
              <w:t>=AKREGI][</w:t>
            </w:r>
            <w:proofErr w:type="spellStart"/>
            <w:r w:rsidRPr="009211C5">
              <w:rPr>
                <w:rFonts w:ascii="Arial" w:hAnsi="Arial" w:cs="Arial"/>
                <w:i/>
                <w:color w:val="3333FF"/>
                <w:sz w:val="20"/>
                <w:szCs w:val="20"/>
              </w:rPr>
              <w:t>physicalElement</w:t>
            </w:r>
            <w:proofErr w:type="spellEnd"/>
            <w:r w:rsidRPr="009211C5">
              <w:rPr>
                <w:rFonts w:ascii="Arial" w:hAnsi="Arial" w:cs="Arial"/>
                <w:i/>
                <w:color w:val="3333FF"/>
                <w:sz w:val="20"/>
                <w:szCs w:val="20"/>
              </w:rPr>
              <w:t>=CH-4-1.38um]</w:t>
            </w:r>
          </w:p>
        </w:tc>
        <w:tc>
          <w:tcPr>
            <w:tcW w:w="647" w:type="dxa"/>
            <w:vMerge/>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8C528B" w:rsidRPr="009211C5" w:rsidRDefault="008C528B" w:rsidP="0061633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9596" w:type="dxa"/>
            <w:gridSpan w:val="6"/>
            <w:shd w:val="clear" w:color="auto" w:fill="EAF1DD" w:themeFill="accent3" w:themeFillTint="33"/>
          </w:tcPr>
          <w:p w:rsidR="005319F5" w:rsidRDefault="005319F5" w:rsidP="005319F5">
            <w:pPr>
              <w:pStyle w:val="StyleHeading1Heading1-MUOSTimesNewRoman"/>
              <w:pageBreakBefore w:val="0"/>
              <w:numPr>
                <w:ilvl w:val="1"/>
                <w:numId w:val="10"/>
              </w:numPr>
              <w:ind w:left="550"/>
              <w:rPr>
                <w:rFonts w:ascii="Arial" w:hAnsi="Arial"/>
                <w:b w:val="0"/>
                <w:bCs w:val="0"/>
                <w:szCs w:val="22"/>
              </w:rPr>
            </w:pPr>
            <w:bookmarkStart w:id="55" w:name="_Ref386519318"/>
            <w:bookmarkStart w:id="56" w:name="_Toc386699512"/>
            <w:r>
              <w:rPr>
                <w:rFonts w:ascii="Arial" w:hAnsi="Arial"/>
                <w:b w:val="0"/>
                <w:bCs w:val="0"/>
                <w:szCs w:val="22"/>
              </w:rPr>
              <w:t>Channel Differencing</w:t>
            </w:r>
            <w:bookmarkEnd w:id="55"/>
            <w:bookmarkEnd w:id="56"/>
          </w:p>
          <w:p w:rsidR="00640FF0" w:rsidRPr="009211C5" w:rsidRDefault="00640FF0" w:rsidP="00640FF0">
            <w:pPr>
              <w:pStyle w:val="Tableheading"/>
              <w:snapToGrid w:val="0"/>
              <w:spacing w:before="60" w:after="120"/>
              <w:jc w:val="left"/>
              <w:rPr>
                <w:rFonts w:ascii="Arial" w:hAnsi="Arial" w:cs="Arial"/>
                <w:b w:val="0"/>
                <w:bCs/>
                <w:szCs w:val="22"/>
              </w:rPr>
            </w:pPr>
            <w:r w:rsidRPr="009211C5">
              <w:rPr>
                <w:rFonts w:ascii="Arial" w:hAnsi="Arial" w:cs="Arial"/>
                <w:b w:val="0"/>
                <w:bCs/>
                <w:szCs w:val="22"/>
              </w:rPr>
              <w:t>This section demonstrates ABI channel differencing of GOES-R imagery data as defined by the following requirement:</w:t>
            </w:r>
          </w:p>
          <w:p w:rsidR="00640FF0" w:rsidRPr="009211C5" w:rsidRDefault="00640FF0" w:rsidP="00640FF0">
            <w:pPr>
              <w:spacing w:before="40" w:after="40"/>
              <w:ind w:left="720" w:hanging="720"/>
              <w:rPr>
                <w:rFonts w:ascii="Arial" w:hAnsi="Arial" w:cs="Arial"/>
                <w:bCs/>
                <w:sz w:val="22"/>
                <w:szCs w:val="22"/>
              </w:rPr>
            </w:pPr>
            <w:r w:rsidRPr="009211C5">
              <w:rPr>
                <w:rFonts w:ascii="Arial" w:hAnsi="Arial" w:cs="Arial"/>
                <w:bCs/>
                <w:sz w:val="22"/>
                <w:szCs w:val="22"/>
              </w:rPr>
              <w:t>2816.</w:t>
            </w:r>
            <w:r w:rsidRPr="009211C5">
              <w:rPr>
                <w:rFonts w:ascii="Arial" w:hAnsi="Arial" w:cs="Arial"/>
                <w:bCs/>
                <w:sz w:val="22"/>
                <w:szCs w:val="22"/>
              </w:rPr>
              <w:tab/>
              <w:t>Channel Differencing.  Provide Capability for ABI channel differencing e.g. 11.2um – 3.9um.</w:t>
            </w:r>
          </w:p>
        </w:tc>
      </w:tr>
      <w:tr w:rsidR="00D712BD" w:rsidRPr="00E50747" w:rsidTr="00A121EA">
        <w:trPr>
          <w:cantSplit/>
        </w:trPr>
        <w:tc>
          <w:tcPr>
            <w:tcW w:w="1020" w:type="dxa"/>
            <w:vMerge w:val="restart"/>
            <w:vAlign w:val="center"/>
          </w:tcPr>
          <w:p w:rsidR="00D712BD" w:rsidRPr="00E50747" w:rsidRDefault="00D712BD" w:rsidP="00A121EA">
            <w:pPr>
              <w:pStyle w:val="ListParagraph"/>
              <w:numPr>
                <w:ilvl w:val="0"/>
                <w:numId w:val="11"/>
              </w:numPr>
              <w:snapToGrid w:val="0"/>
              <w:spacing w:beforeLines="20" w:before="48" w:afterLines="20" w:after="48"/>
              <w:jc w:val="center"/>
              <w:rPr>
                <w:rFonts w:ascii="Arial" w:hAnsi="Arial" w:cs="Arial"/>
                <w:b/>
                <w:bCs/>
                <w:sz w:val="22"/>
                <w:szCs w:val="22"/>
              </w:rPr>
            </w:pPr>
            <w:bookmarkStart w:id="57" w:name="_Ref386467210"/>
          </w:p>
        </w:tc>
        <w:bookmarkEnd w:id="57"/>
        <w:tc>
          <w:tcPr>
            <w:tcW w:w="4619" w:type="dxa"/>
            <w:gridSpan w:val="3"/>
            <w:shd w:val="clear" w:color="auto" w:fill="auto"/>
          </w:tcPr>
          <w:p w:rsidR="00712A10" w:rsidRDefault="00D712BD" w:rsidP="00A121EA">
            <w:pPr>
              <w:pStyle w:val="Tableheading"/>
              <w:snapToGrid w:val="0"/>
              <w:spacing w:beforeLines="20" w:before="48" w:afterLines="20" w:after="48"/>
              <w:ind w:left="90"/>
              <w:jc w:val="left"/>
              <w:rPr>
                <w:rFonts w:ascii="Arial" w:hAnsi="Arial" w:cs="Arial"/>
                <w:b w:val="0"/>
                <w:bCs/>
                <w:szCs w:val="22"/>
              </w:rPr>
            </w:pPr>
            <w:r w:rsidRPr="009211C5">
              <w:rPr>
                <w:rFonts w:ascii="Arial" w:hAnsi="Arial" w:cs="Arial"/>
                <w:b w:val="0"/>
                <w:bCs/>
                <w:szCs w:val="22"/>
              </w:rPr>
              <w:t>Initiate video recording of test.</w:t>
            </w:r>
          </w:p>
          <w:p w:rsidR="00D712BD" w:rsidRPr="009211C5" w:rsidRDefault="00D712BD" w:rsidP="00A121E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Open a terminal on the monitor you wish to record</w:t>
            </w:r>
          </w:p>
          <w:p w:rsidR="00D712BD" w:rsidRPr="009211C5" w:rsidRDefault="00D712BD" w:rsidP="00A121EA">
            <w:pPr>
              <w:pStyle w:val="Tableheading"/>
              <w:numPr>
                <w:ilvl w:val="0"/>
                <w:numId w:val="9"/>
              </w:numPr>
              <w:snapToGrid w:val="0"/>
              <w:spacing w:beforeLines="20" w:before="48" w:afterLines="20" w:after="48"/>
              <w:jc w:val="left"/>
              <w:rPr>
                <w:rFonts w:ascii="Arial" w:hAnsi="Arial" w:cs="Arial"/>
                <w:b w:val="0"/>
                <w:bCs/>
                <w:sz w:val="20"/>
                <w:szCs w:val="20"/>
              </w:rPr>
            </w:pPr>
            <w:proofErr w:type="gramStart"/>
            <w:r w:rsidRPr="009211C5">
              <w:rPr>
                <w:rFonts w:ascii="Arial" w:hAnsi="Arial" w:cs="Arial"/>
                <w:b w:val="0"/>
                <w:bCs/>
                <w:sz w:val="20"/>
                <w:szCs w:val="20"/>
              </w:rPr>
              <w:t>cd</w:t>
            </w:r>
            <w:proofErr w:type="gramEnd"/>
            <w:r w:rsidRPr="009211C5">
              <w:rPr>
                <w:rFonts w:ascii="Arial" w:hAnsi="Arial" w:cs="Arial"/>
                <w:b w:val="0"/>
                <w:bCs/>
                <w:sz w:val="20"/>
                <w:szCs w:val="20"/>
              </w:rPr>
              <w:t xml:space="preserve"> to the location </w:t>
            </w:r>
            <w:ins w:id="58" w:author="Josue Diaz" w:date="2014-05-05T14:59:00Z">
              <w:r w:rsidR="00EE2690">
                <w:rPr>
                  <w:rFonts w:ascii="Arial" w:hAnsi="Arial" w:cs="Arial"/>
                  <w:b w:val="0"/>
                  <w:bCs/>
                  <w:sz w:val="20"/>
                  <w:szCs w:val="20"/>
                </w:rPr>
                <w:t>where you wish to store the video captures.</w:t>
              </w:r>
            </w:ins>
            <w:del w:id="59" w:author="Josue Diaz" w:date="2014-05-05T14:59:00Z">
              <w:r w:rsidRPr="009211C5" w:rsidDel="00EE2690">
                <w:rPr>
                  <w:rFonts w:ascii="Arial" w:hAnsi="Arial" w:cs="Arial"/>
                  <w:b w:val="0"/>
                  <w:bCs/>
                  <w:sz w:val="20"/>
                  <w:szCs w:val="20"/>
                </w:rPr>
                <w:delText>of the byzanz application</w:delText>
              </w:r>
            </w:del>
          </w:p>
          <w:p w:rsidR="00D712BD" w:rsidRPr="009211C5" w:rsidRDefault="00D712BD" w:rsidP="00A121E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 xml:space="preserve">Initiate </w:t>
            </w:r>
            <w:proofErr w:type="spellStart"/>
            <w:r w:rsidRPr="009211C5">
              <w:rPr>
                <w:rFonts w:ascii="Arial" w:hAnsi="Arial" w:cs="Arial"/>
                <w:bCs/>
                <w:i/>
                <w:sz w:val="20"/>
                <w:szCs w:val="20"/>
              </w:rPr>
              <w:t>byzanz</w:t>
            </w:r>
            <w:proofErr w:type="spellEnd"/>
            <w:r w:rsidRPr="009211C5">
              <w:rPr>
                <w:rFonts w:ascii="Arial" w:hAnsi="Arial" w:cs="Arial"/>
                <w:b w:val="0"/>
                <w:bCs/>
                <w:sz w:val="20"/>
                <w:szCs w:val="20"/>
              </w:rPr>
              <w:t xml:space="preserve"> video recording application by executing the following command, replace the xx in the </w:t>
            </w:r>
            <w:proofErr w:type="spellStart"/>
            <w:r w:rsidRPr="009211C5">
              <w:rPr>
                <w:rFonts w:ascii="Arial" w:hAnsi="Arial" w:cs="Arial"/>
                <w:b w:val="0"/>
                <w:bCs/>
                <w:sz w:val="20"/>
                <w:szCs w:val="20"/>
              </w:rPr>
              <w:t>stepxx</w:t>
            </w:r>
            <w:proofErr w:type="spellEnd"/>
            <w:r w:rsidRPr="009211C5">
              <w:rPr>
                <w:rFonts w:ascii="Arial" w:hAnsi="Arial" w:cs="Arial"/>
                <w:b w:val="0"/>
                <w:bCs/>
                <w:sz w:val="20"/>
                <w:szCs w:val="20"/>
              </w:rPr>
              <w:t xml:space="preserve"> with the step number:</w:t>
            </w:r>
          </w:p>
          <w:p w:rsidR="00575F81" w:rsidRPr="00575F81" w:rsidRDefault="008C64F0" w:rsidP="00575F81">
            <w:pPr>
              <w:pStyle w:val="Tableheading"/>
              <w:numPr>
                <w:ilvl w:val="1"/>
                <w:numId w:val="9"/>
              </w:numPr>
              <w:snapToGrid w:val="0"/>
              <w:spacing w:beforeLines="20" w:before="48" w:afterLines="20" w:after="48"/>
              <w:ind w:left="766"/>
              <w:jc w:val="left"/>
              <w:rPr>
                <w:rFonts w:ascii="Arial" w:hAnsi="Arial" w:cs="Arial"/>
                <w:b w:val="0"/>
                <w:bCs/>
                <w:i/>
                <w:sz w:val="20"/>
                <w:szCs w:val="20"/>
              </w:rPr>
            </w:pPr>
            <w:proofErr w:type="spellStart"/>
            <w:r>
              <w:rPr>
                <w:rFonts w:ascii="Arial" w:hAnsi="Arial" w:cs="Arial"/>
                <w:b w:val="0"/>
                <w:bCs/>
                <w:i/>
                <w:color w:val="3333FF"/>
                <w:sz w:val="20"/>
                <w:szCs w:val="20"/>
              </w:rPr>
              <w:t>b</w:t>
            </w:r>
            <w:r w:rsidRPr="00575F81">
              <w:rPr>
                <w:rFonts w:ascii="Arial" w:hAnsi="Arial" w:cs="Arial"/>
                <w:b w:val="0"/>
                <w:bCs/>
                <w:i/>
                <w:color w:val="3333FF"/>
                <w:sz w:val="20"/>
                <w:szCs w:val="20"/>
              </w:rPr>
              <w:t>yzanz</w:t>
            </w:r>
            <w:proofErr w:type="spellEnd"/>
            <w:r>
              <w:rPr>
                <w:rFonts w:ascii="Arial" w:hAnsi="Arial" w:cs="Arial"/>
                <w:b w:val="0"/>
                <w:bCs/>
                <w:i/>
                <w:color w:val="3333FF"/>
                <w:sz w:val="20"/>
                <w:szCs w:val="20"/>
              </w:rPr>
              <w:t>-record</w:t>
            </w:r>
            <w:r w:rsidR="00D712BD" w:rsidRPr="00575F81">
              <w:rPr>
                <w:rFonts w:ascii="Arial" w:hAnsi="Arial" w:cs="Arial"/>
                <w:b w:val="0"/>
                <w:bCs/>
                <w:i/>
                <w:color w:val="3333FF"/>
                <w:sz w:val="20"/>
                <w:szCs w:val="20"/>
              </w:rPr>
              <w:t xml:space="preserve"> --duration=300 --width=1280 --height=1024 ./stepxx.ogg</w:t>
            </w:r>
          </w:p>
          <w:p w:rsidR="00575F81" w:rsidRPr="00294B7B" w:rsidRDefault="00575F8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B76C10" w:rsidRDefault="00D712BD" w:rsidP="00A121EA">
            <w:pPr>
              <w:pStyle w:val="Tableheading"/>
              <w:numPr>
                <w:ilvl w:val="0"/>
                <w:numId w:val="9"/>
              </w:numPr>
              <w:snapToGrid w:val="0"/>
              <w:spacing w:beforeLines="20" w:before="48" w:afterLines="20" w:after="48"/>
              <w:ind w:left="294"/>
              <w:jc w:val="left"/>
              <w:rPr>
                <w:rFonts w:ascii="Arial" w:hAnsi="Arial" w:cs="Arial"/>
                <w:b w:val="0"/>
                <w:bCs/>
                <w:sz w:val="20"/>
                <w:szCs w:val="20"/>
              </w:rPr>
            </w:pPr>
            <w:r w:rsidRPr="00294B7B">
              <w:rPr>
                <w:rFonts w:ascii="Arial" w:hAnsi="Arial" w:cs="Arial"/>
                <w:b w:val="0"/>
                <w:bCs/>
                <w:sz w:val="20"/>
                <w:szCs w:val="20"/>
              </w:rPr>
              <w:t>This command will record a 5 minute video file</w:t>
            </w:r>
          </w:p>
          <w:p w:rsidR="006860EF" w:rsidRPr="006860EF" w:rsidRDefault="00D712BD" w:rsidP="006860EF">
            <w:pPr>
              <w:pStyle w:val="Tableheading"/>
              <w:numPr>
                <w:ilvl w:val="0"/>
                <w:numId w:val="9"/>
              </w:numPr>
              <w:snapToGrid w:val="0"/>
              <w:spacing w:beforeLines="20" w:before="48" w:afterLines="20" w:after="48"/>
              <w:ind w:left="294"/>
              <w:jc w:val="left"/>
              <w:rPr>
                <w:rFonts w:ascii="Arial" w:hAnsi="Arial" w:cs="Arial"/>
                <w:b w:val="0"/>
                <w:bCs/>
                <w:szCs w:val="22"/>
              </w:rPr>
            </w:pPr>
            <w:r w:rsidRPr="00294B7B">
              <w:rPr>
                <w:rFonts w:ascii="Arial" w:hAnsi="Arial" w:cs="Arial"/>
                <w:b w:val="0"/>
                <w:bCs/>
                <w:sz w:val="20"/>
                <w:szCs w:val="20"/>
              </w:rPr>
              <w:t xml:space="preserve">The file is stored to the same folder from which the command was </w:t>
            </w:r>
            <w:commentRangeStart w:id="60"/>
            <w:r w:rsidRPr="00294B7B">
              <w:rPr>
                <w:rFonts w:ascii="Arial" w:hAnsi="Arial" w:cs="Arial"/>
                <w:b w:val="0"/>
                <w:bCs/>
                <w:sz w:val="20"/>
                <w:szCs w:val="20"/>
              </w:rPr>
              <w:t>executed</w:t>
            </w:r>
            <w:commentRangeEnd w:id="60"/>
            <w:r w:rsidR="006860EF">
              <w:rPr>
                <w:rStyle w:val="CommentReference"/>
                <w:rFonts w:ascii="Times New Roman" w:hAnsi="Times New Roman" w:cs="Times New Roman"/>
                <w:b w:val="0"/>
              </w:rPr>
              <w:commentReference w:id="60"/>
            </w:r>
          </w:p>
          <w:p w:rsidR="00D712BD" w:rsidRPr="00294B7B" w:rsidRDefault="00D712BD" w:rsidP="00A121EA">
            <w:pPr>
              <w:pStyle w:val="Tableheading"/>
              <w:snapToGrid w:val="0"/>
              <w:spacing w:beforeLines="20" w:before="48" w:afterLines="20" w:after="48"/>
              <w:jc w:val="left"/>
              <w:rPr>
                <w:rFonts w:ascii="Arial" w:hAnsi="Arial" w:cs="Arial"/>
                <w:b w:val="0"/>
                <w:bCs/>
                <w:sz w:val="20"/>
                <w:szCs w:val="20"/>
              </w:rPr>
            </w:pPr>
          </w:p>
          <w:p w:rsidR="00EE2690" w:rsidRPr="00294B7B" w:rsidRDefault="00EE2690" w:rsidP="00EE2690">
            <w:pPr>
              <w:pStyle w:val="Tableheading"/>
              <w:snapToGrid w:val="0"/>
              <w:spacing w:beforeLines="20" w:before="48" w:afterLines="20" w:after="48"/>
              <w:jc w:val="left"/>
              <w:rPr>
                <w:ins w:id="61" w:author="Josue Diaz" w:date="2014-05-05T15:00:00Z"/>
                <w:rFonts w:ascii="Arial" w:hAnsi="Arial" w:cs="Arial"/>
                <w:b w:val="0"/>
                <w:bCs/>
                <w:sz w:val="20"/>
                <w:szCs w:val="20"/>
              </w:rPr>
            </w:pPr>
            <w:ins w:id="62" w:author="Josue Diaz" w:date="2014-05-05T15:01:00Z">
              <w:r>
                <w:rPr>
                  <w:rFonts w:ascii="Arial" w:hAnsi="Arial" w:cs="Arial"/>
                  <w:bCs/>
                  <w:sz w:val="20"/>
                  <w:szCs w:val="20"/>
                </w:rPr>
                <w:t>Folder Path</w:t>
              </w:r>
            </w:ins>
            <w:ins w:id="63" w:author="Josue Diaz" w:date="2014-05-05T15:00:00Z">
              <w:r w:rsidRPr="00294B7B">
                <w:rPr>
                  <w:rFonts w:ascii="Arial" w:hAnsi="Arial" w:cs="Arial"/>
                  <w:bCs/>
                  <w:sz w:val="20"/>
                  <w:szCs w:val="20"/>
                </w:rPr>
                <w:t>:</w:t>
              </w:r>
              <w:r>
                <w:rPr>
                  <w:rFonts w:ascii="Arial" w:hAnsi="Arial" w:cs="Arial"/>
                  <w:b w:val="0"/>
                  <w:bCs/>
                  <w:sz w:val="20"/>
                  <w:szCs w:val="20"/>
                </w:rPr>
                <w:tab/>
                <w:t>____________</w:t>
              </w:r>
            </w:ins>
            <w:ins w:id="64" w:author="Josue Diaz" w:date="2014-05-05T15:02:00Z">
              <w:r>
                <w:rPr>
                  <w:rFonts w:ascii="Arial" w:hAnsi="Arial" w:cs="Arial"/>
                  <w:b w:val="0"/>
                  <w:bCs/>
                  <w:sz w:val="20"/>
                  <w:szCs w:val="20"/>
                </w:rPr>
                <w:t>_</w:t>
              </w:r>
            </w:ins>
          </w:p>
          <w:p w:rsidR="00EE2690" w:rsidRPr="00294B7B" w:rsidRDefault="00EE2690" w:rsidP="00EE2690">
            <w:pPr>
              <w:pStyle w:val="Tableheading"/>
              <w:snapToGrid w:val="0"/>
              <w:spacing w:beforeLines="20" w:before="48" w:afterLines="20" w:after="48"/>
              <w:jc w:val="left"/>
              <w:rPr>
                <w:ins w:id="65" w:author="Josue Diaz" w:date="2014-05-05T15:00:00Z"/>
                <w:rFonts w:ascii="Arial" w:hAnsi="Arial" w:cs="Arial"/>
                <w:b w:val="0"/>
                <w:bCs/>
                <w:sz w:val="20"/>
                <w:szCs w:val="20"/>
              </w:rPr>
            </w:pPr>
          </w:p>
          <w:p w:rsidR="00D712BD" w:rsidRPr="00294B7B" w:rsidRDefault="00D712BD" w:rsidP="00A121EA">
            <w:pPr>
              <w:pStyle w:val="Tableheading"/>
              <w:snapToGrid w:val="0"/>
              <w:spacing w:beforeLines="20" w:before="48" w:afterLines="20" w:after="48"/>
              <w:jc w:val="left"/>
              <w:rPr>
                <w:rFonts w:ascii="Arial" w:hAnsi="Arial" w:cs="Arial"/>
                <w:b w:val="0"/>
                <w:bCs/>
                <w:sz w:val="20"/>
                <w:szCs w:val="20"/>
              </w:rPr>
            </w:pPr>
            <w:r w:rsidRPr="00294B7B">
              <w:rPr>
                <w:rFonts w:ascii="Arial" w:hAnsi="Arial" w:cs="Arial"/>
                <w:bCs/>
                <w:sz w:val="20"/>
                <w:szCs w:val="20"/>
              </w:rPr>
              <w:t>Filename:</w:t>
            </w:r>
            <w:r w:rsidRPr="00294B7B">
              <w:rPr>
                <w:rFonts w:ascii="Arial" w:hAnsi="Arial" w:cs="Arial"/>
                <w:b w:val="0"/>
                <w:bCs/>
                <w:sz w:val="20"/>
                <w:szCs w:val="20"/>
              </w:rPr>
              <w:tab/>
              <w:t>_____________</w:t>
            </w:r>
          </w:p>
          <w:p w:rsidR="00D712BD" w:rsidRPr="00294B7B" w:rsidRDefault="00D712BD" w:rsidP="00A121EA">
            <w:pPr>
              <w:pStyle w:val="Tableheading"/>
              <w:snapToGrid w:val="0"/>
              <w:spacing w:beforeLines="20" w:before="48" w:afterLines="20" w:after="48"/>
              <w:jc w:val="left"/>
              <w:rPr>
                <w:rFonts w:ascii="Arial" w:hAnsi="Arial" w:cs="Arial"/>
                <w:b w:val="0"/>
                <w:bCs/>
                <w:sz w:val="20"/>
                <w:szCs w:val="20"/>
              </w:rPr>
            </w:pPr>
          </w:p>
          <w:p w:rsidR="00D712BD" w:rsidRPr="00294B7B" w:rsidRDefault="00D712BD" w:rsidP="00A121EA">
            <w:pPr>
              <w:pStyle w:val="Tableheading"/>
              <w:snapToGrid w:val="0"/>
              <w:spacing w:beforeLines="20" w:before="48" w:afterLines="20" w:after="48"/>
              <w:jc w:val="left"/>
              <w:rPr>
                <w:rFonts w:ascii="Arial" w:hAnsi="Arial" w:cs="Arial"/>
                <w:b w:val="0"/>
                <w:bCs/>
                <w:sz w:val="20"/>
                <w:szCs w:val="20"/>
              </w:rPr>
            </w:pPr>
            <w:r w:rsidRPr="00294B7B">
              <w:rPr>
                <w:rFonts w:ascii="Arial" w:hAnsi="Arial" w:cs="Arial"/>
                <w:bCs/>
                <w:sz w:val="20"/>
                <w:szCs w:val="20"/>
              </w:rPr>
              <w:t>Start time:</w:t>
            </w:r>
            <w:r w:rsidRPr="00294B7B">
              <w:rPr>
                <w:rFonts w:ascii="Arial" w:hAnsi="Arial" w:cs="Arial"/>
                <w:b w:val="0"/>
                <w:bCs/>
                <w:sz w:val="20"/>
                <w:szCs w:val="20"/>
              </w:rPr>
              <w:tab/>
              <w:t>_____________</w:t>
            </w:r>
          </w:p>
          <w:p w:rsidR="00D712BD" w:rsidRPr="00B76C10" w:rsidRDefault="00D712BD" w:rsidP="00A121EA">
            <w:pPr>
              <w:pStyle w:val="Tableheading"/>
              <w:snapToGrid w:val="0"/>
              <w:spacing w:beforeLines="20" w:before="48" w:afterLines="20" w:after="48"/>
              <w:ind w:left="294"/>
              <w:jc w:val="left"/>
              <w:rPr>
                <w:rFonts w:ascii="Arial" w:hAnsi="Arial" w:cs="Arial"/>
                <w:b w:val="0"/>
                <w:bCs/>
                <w:szCs w:val="22"/>
              </w:rPr>
            </w:pPr>
          </w:p>
        </w:tc>
      </w:tr>
      <w:tr w:rsidR="00D712BD" w:rsidRPr="00E50747" w:rsidTr="00A121EA">
        <w:trPr>
          <w:cantSplit/>
        </w:trPr>
        <w:tc>
          <w:tcPr>
            <w:tcW w:w="1020" w:type="dxa"/>
            <w:vMerge/>
            <w:vAlign w:val="center"/>
          </w:tcPr>
          <w:p w:rsidR="00D712BD" w:rsidRPr="00E50747" w:rsidRDefault="00D712BD" w:rsidP="00A121E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D712BD" w:rsidRPr="00294B7B" w:rsidRDefault="00D712BD" w:rsidP="00A121EA">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D712BD" w:rsidRPr="009211C5" w:rsidRDefault="00D712BD" w:rsidP="00A121EA">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p>
        </w:tc>
        <w:tc>
          <w:tcPr>
            <w:tcW w:w="3310" w:type="dxa"/>
            <w:vMerge/>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Moisture:</w:t>
            </w:r>
            <w:r w:rsidRPr="009211C5">
              <w:rPr>
                <w:rFonts w:ascii="Arial" w:hAnsi="Arial" w:cs="Arial"/>
                <w:bCs/>
                <w:szCs w:val="22"/>
              </w:rPr>
              <w:tab/>
              <w:t>Band 14–15 (11.2 – 12.3um)</w:t>
            </w:r>
          </w:p>
          <w:p w:rsidR="00640FF0" w:rsidRPr="009211C5" w:rsidRDefault="00640FF0" w:rsidP="00640FF0">
            <w:pPr>
              <w:pStyle w:val="Tableheading"/>
              <w:snapToGrid w:val="0"/>
              <w:spacing w:beforeLines="20" w:before="48" w:afterLines="20" w:after="48"/>
              <w:jc w:val="left"/>
              <w:rPr>
                <w:rFonts w:ascii="Arial" w:hAnsi="Arial" w:cs="Arial"/>
                <w:b w:val="0"/>
                <w:bCs/>
                <w:szCs w:val="22"/>
              </w:rPr>
            </w:pPr>
          </w:p>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12</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40FF0" w:rsidRPr="009211C5" w:rsidRDefault="00640FF0" w:rsidP="004C587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8C64F0">
              <w:rPr>
                <w:rFonts w:ascii="Arial" w:hAnsi="Arial" w:cs="Arial"/>
                <w:b w:val="0"/>
                <w:bCs/>
                <w:i/>
                <w:color w:val="3333FF"/>
                <w:sz w:val="20"/>
                <w:szCs w:val="20"/>
              </w:rPr>
              <w:t>Derived</w:t>
            </w:r>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Moisture (11.2-12.3u)</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Default="00640FF0" w:rsidP="00640FF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Moisture (11.2-12.3u)</w:t>
            </w:r>
            <w:r w:rsidR="00371686">
              <w:rPr>
                <w:rFonts w:ascii="Arial" w:hAnsi="Arial" w:cs="Arial"/>
                <w:b w:val="0"/>
                <w:bCs/>
                <w:i/>
                <w:color w:val="3333FF"/>
                <w:sz w:val="20"/>
                <w:szCs w:val="20"/>
              </w:rPr>
              <w:t xml:space="preserve"> </w:t>
            </w:r>
            <w:r w:rsidRPr="009211C5">
              <w:rPr>
                <w:rFonts w:ascii="Arial" w:hAnsi="Arial" w:cs="Arial"/>
                <w:b w:val="0"/>
                <w:bCs/>
                <w:sz w:val="20"/>
                <w:szCs w:val="20"/>
              </w:rPr>
              <w:t xml:space="preserve">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w:t>
            </w:r>
          </w:p>
          <w:p w:rsidR="00640FF0" w:rsidRPr="00C371A1" w:rsidRDefault="00640FF0" w:rsidP="00640FF0">
            <w:pPr>
              <w:pStyle w:val="Tableheading"/>
              <w:snapToGrid w:val="0"/>
              <w:spacing w:beforeLines="20" w:before="48" w:afterLines="20" w:after="48"/>
              <w:ind w:left="90"/>
              <w:rPr>
                <w:rFonts w:ascii="Arial" w:hAnsi="Arial" w:cs="Arial"/>
                <w:b w:val="0"/>
                <w:bCs/>
                <w:sz w:val="20"/>
                <w:szCs w:val="20"/>
              </w:rPr>
            </w:pPr>
            <w:r w:rsidRPr="001A66AA">
              <w:rPr>
                <w:rFonts w:ascii="Arial" w:hAnsi="Arial" w:cs="Arial"/>
                <w:b w:val="0"/>
                <w:bCs/>
                <w:noProof/>
                <w:sz w:val="20"/>
                <w:szCs w:val="20"/>
                <w:lang w:eastAsia="en-US"/>
              </w:rPr>
              <w:drawing>
                <wp:inline distT="0" distB="0" distL="0" distR="0" wp14:anchorId="4D62AF8F" wp14:editId="5DF5EDD2">
                  <wp:extent cx="2156603" cy="1656024"/>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erived_Moisture_N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7334" cy="1656585"/>
                          </a:xfrm>
                          <a:prstGeom prst="rect">
                            <a:avLst/>
                          </a:prstGeom>
                        </pic:spPr>
                      </pic:pic>
                    </a:graphicData>
                  </a:graphic>
                </wp:inline>
              </w:drawing>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1</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Cloud Phase:</w:t>
            </w:r>
            <w:r w:rsidRPr="009211C5">
              <w:rPr>
                <w:rFonts w:ascii="Arial" w:hAnsi="Arial" w:cs="Arial"/>
                <w:bCs/>
                <w:szCs w:val="22"/>
              </w:rPr>
              <w:tab/>
              <w:t>Band 11–14 (8.5 – 12.3um)</w:t>
            </w:r>
          </w:p>
          <w:p w:rsidR="00640FF0" w:rsidRPr="009211C5" w:rsidRDefault="00640FF0" w:rsidP="00640FF0">
            <w:pPr>
              <w:pStyle w:val="Tableheading"/>
              <w:snapToGrid w:val="0"/>
              <w:spacing w:beforeLines="20" w:before="48" w:afterLines="20" w:after="48"/>
              <w:jc w:val="left"/>
              <w:rPr>
                <w:rFonts w:ascii="Arial" w:hAnsi="Arial" w:cs="Arial"/>
                <w:b w:val="0"/>
                <w:bCs/>
                <w:szCs w:val="22"/>
              </w:rPr>
            </w:pPr>
          </w:p>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12</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G</w:t>
            </w:r>
            <w:r w:rsidRPr="009211C5">
              <w:rPr>
                <w:rFonts w:ascii="Arial" w:hAnsi="Arial" w:cs="Arial"/>
                <w:b w:val="0"/>
                <w:bCs/>
                <w:i/>
                <w:color w:val="3333FF"/>
                <w:sz w:val="20"/>
                <w:szCs w:val="20"/>
              </w:rPr>
              <w:t xml:space="preserve">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8C64F0">
              <w:rPr>
                <w:rFonts w:ascii="Arial" w:hAnsi="Arial" w:cs="Arial"/>
                <w:b w:val="0"/>
                <w:bCs/>
                <w:i/>
                <w:color w:val="3333FF"/>
                <w:sz w:val="20"/>
                <w:szCs w:val="20"/>
              </w:rPr>
              <w:t>Derived</w:t>
            </w:r>
            <w:r w:rsidR="008C64F0"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Cloud Phase (8.5-11.2u)</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Default="00640FF0" w:rsidP="00640FF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Cloud Phase (8.5-11.2u)</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w:t>
            </w:r>
          </w:p>
          <w:p w:rsidR="00640FF0" w:rsidRPr="00C371A1" w:rsidRDefault="00640FF0" w:rsidP="00640FF0">
            <w:pPr>
              <w:pStyle w:val="Tableheading"/>
              <w:snapToGrid w:val="0"/>
              <w:spacing w:beforeLines="20" w:before="48" w:afterLines="20" w:after="48"/>
              <w:ind w:left="90"/>
              <w:rPr>
                <w:rFonts w:ascii="Arial" w:hAnsi="Arial" w:cs="Arial"/>
                <w:b w:val="0"/>
                <w:bCs/>
                <w:sz w:val="20"/>
                <w:szCs w:val="20"/>
              </w:rPr>
            </w:pPr>
            <w:r w:rsidRPr="001A66AA">
              <w:rPr>
                <w:rFonts w:ascii="Arial" w:hAnsi="Arial" w:cs="Arial"/>
                <w:b w:val="0"/>
                <w:bCs/>
                <w:noProof/>
                <w:sz w:val="20"/>
                <w:szCs w:val="20"/>
                <w:lang w:eastAsia="en-US"/>
              </w:rPr>
              <w:drawing>
                <wp:inline distT="0" distB="0" distL="0" distR="0" wp14:anchorId="3EB16835" wp14:editId="36F787B4">
                  <wp:extent cx="2251494" cy="172889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erived_CloudPhase_N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2257" cy="1729476"/>
                          </a:xfrm>
                          <a:prstGeom prst="rect">
                            <a:avLst/>
                          </a:prstGeom>
                        </pic:spPr>
                      </pic:pic>
                    </a:graphicData>
                  </a:graphic>
                </wp:inline>
              </w:drawing>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2</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All products continue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Fog:</w:t>
            </w:r>
            <w:r w:rsidRPr="009211C5">
              <w:rPr>
                <w:rFonts w:ascii="Arial" w:hAnsi="Arial" w:cs="Arial"/>
                <w:bCs/>
                <w:szCs w:val="22"/>
              </w:rPr>
              <w:tab/>
              <w:t>Band 7–14 (3.9 – 12.3um)</w:t>
            </w:r>
          </w:p>
          <w:p w:rsidR="00640FF0" w:rsidRPr="009211C5" w:rsidRDefault="00640FF0" w:rsidP="00640FF0">
            <w:pPr>
              <w:pStyle w:val="Tableheading"/>
              <w:snapToGrid w:val="0"/>
              <w:spacing w:beforeLines="20" w:before="48" w:afterLines="20" w:after="48"/>
              <w:jc w:val="left"/>
              <w:rPr>
                <w:rFonts w:ascii="Arial" w:hAnsi="Arial" w:cs="Arial"/>
                <w:b w:val="0"/>
                <w:bCs/>
                <w:szCs w:val="22"/>
              </w:rPr>
            </w:pPr>
          </w:p>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12</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8C64F0">
              <w:rPr>
                <w:rFonts w:ascii="Arial" w:hAnsi="Arial" w:cs="Arial"/>
                <w:b w:val="0"/>
                <w:bCs/>
                <w:i/>
                <w:color w:val="3333FF"/>
                <w:sz w:val="20"/>
                <w:szCs w:val="20"/>
              </w:rPr>
              <w:t>Derived</w:t>
            </w:r>
            <w:r w:rsidR="008C64F0"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East</w:t>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Fog (3.9-11.2u)</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Default="00640FF0" w:rsidP="00640FF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Fog (3.9-11.2u)</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w:t>
            </w:r>
          </w:p>
          <w:p w:rsidR="00640FF0" w:rsidRPr="00C371A1" w:rsidRDefault="00640FF0" w:rsidP="00640FF0">
            <w:pPr>
              <w:pStyle w:val="Tableheading"/>
              <w:snapToGrid w:val="0"/>
              <w:spacing w:beforeLines="20" w:before="48" w:afterLines="20" w:after="48"/>
              <w:ind w:left="90"/>
              <w:rPr>
                <w:rFonts w:ascii="Arial" w:hAnsi="Arial" w:cs="Arial"/>
                <w:b w:val="0"/>
                <w:bCs/>
                <w:sz w:val="20"/>
                <w:szCs w:val="20"/>
              </w:rPr>
            </w:pPr>
            <w:r w:rsidRPr="001A66AA">
              <w:rPr>
                <w:rFonts w:ascii="Arial" w:hAnsi="Arial" w:cs="Arial"/>
                <w:b w:val="0"/>
                <w:bCs/>
                <w:noProof/>
                <w:sz w:val="20"/>
                <w:szCs w:val="20"/>
                <w:lang w:eastAsia="en-US"/>
              </w:rPr>
              <w:drawing>
                <wp:inline distT="0" distB="0" distL="0" distR="0" wp14:anchorId="511DE50C" wp14:editId="02E8E357">
                  <wp:extent cx="2130724" cy="1636152"/>
                  <wp:effectExtent l="0" t="0" r="3175"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erived_ECon_Fog_NAm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1446" cy="1636706"/>
                          </a:xfrm>
                          <a:prstGeom prst="rect">
                            <a:avLst/>
                          </a:prstGeom>
                        </pic:spPr>
                      </pic:pic>
                    </a:graphicData>
                  </a:graphic>
                </wp:inline>
              </w:drawing>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3</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All products continue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Snow:</w:t>
            </w:r>
            <w:r w:rsidRPr="009211C5">
              <w:rPr>
                <w:rFonts w:ascii="Arial" w:hAnsi="Arial" w:cs="Arial"/>
                <w:bCs/>
                <w:szCs w:val="22"/>
              </w:rPr>
              <w:tab/>
              <w:t>Band 2–5 (0.64 – 1.61um)</w:t>
            </w:r>
          </w:p>
          <w:p w:rsidR="00640FF0" w:rsidRPr="009211C5" w:rsidRDefault="00640FF0" w:rsidP="00640FF0">
            <w:pPr>
              <w:pStyle w:val="Tableheading"/>
              <w:snapToGrid w:val="0"/>
              <w:spacing w:beforeLines="20" w:before="48" w:afterLines="20" w:after="48"/>
              <w:jc w:val="left"/>
              <w:rPr>
                <w:rFonts w:ascii="Arial" w:hAnsi="Arial" w:cs="Arial"/>
                <w:b w:val="0"/>
                <w:bCs/>
                <w:szCs w:val="22"/>
              </w:rPr>
            </w:pPr>
          </w:p>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12</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8C64F0">
              <w:rPr>
                <w:rFonts w:ascii="Arial" w:hAnsi="Arial" w:cs="Arial"/>
                <w:b w:val="0"/>
                <w:bCs/>
                <w:i/>
                <w:color w:val="3333FF"/>
                <w:sz w:val="20"/>
                <w:szCs w:val="20"/>
              </w:rPr>
              <w:t>Derived</w:t>
            </w:r>
            <w:r w:rsidR="008C64F0"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Snow (0.64-1.61u)</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Default="00640FF0" w:rsidP="00640FF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Snow (0.64-1.61u)</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w:t>
            </w:r>
          </w:p>
          <w:p w:rsidR="00640FF0" w:rsidRPr="00CC2423" w:rsidRDefault="00640FF0" w:rsidP="00640FF0">
            <w:pPr>
              <w:pStyle w:val="Tableheading"/>
              <w:snapToGrid w:val="0"/>
              <w:spacing w:beforeLines="20" w:before="48" w:afterLines="20" w:after="48"/>
              <w:ind w:left="90"/>
              <w:rPr>
                <w:rFonts w:ascii="Arial" w:hAnsi="Arial" w:cs="Arial"/>
                <w:b w:val="0"/>
                <w:bCs/>
                <w:sz w:val="20"/>
                <w:szCs w:val="20"/>
              </w:rPr>
            </w:pPr>
            <w:r w:rsidRPr="001A66AA">
              <w:rPr>
                <w:rFonts w:ascii="Arial" w:hAnsi="Arial" w:cs="Arial"/>
                <w:b w:val="0"/>
                <w:bCs/>
                <w:noProof/>
                <w:sz w:val="20"/>
                <w:szCs w:val="20"/>
                <w:lang w:eastAsia="en-US"/>
              </w:rPr>
              <w:drawing>
                <wp:inline distT="0" distB="0" distL="0" distR="0" wp14:anchorId="3B663C40" wp14:editId="5C222D35">
                  <wp:extent cx="2182483" cy="1675897"/>
                  <wp:effectExtent l="0" t="0" r="889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erived_WCon_Snow_NAm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3222" cy="1676465"/>
                          </a:xfrm>
                          <a:prstGeom prst="rect">
                            <a:avLst/>
                          </a:prstGeom>
                        </pic:spPr>
                      </pic:pic>
                    </a:graphicData>
                  </a:graphic>
                </wp:inline>
              </w:drawing>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4</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All products continue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Vegetation:</w:t>
            </w:r>
            <w:r w:rsidRPr="009211C5">
              <w:rPr>
                <w:rFonts w:ascii="Arial" w:hAnsi="Arial" w:cs="Arial"/>
                <w:bCs/>
                <w:szCs w:val="22"/>
              </w:rPr>
              <w:tab/>
              <w:t>Band 2–3 (0.64 – 0.865um)</w:t>
            </w:r>
          </w:p>
          <w:p w:rsidR="00640FF0" w:rsidRPr="009211C5" w:rsidRDefault="00640FF0" w:rsidP="00640FF0">
            <w:pPr>
              <w:pStyle w:val="Tableheading"/>
              <w:snapToGrid w:val="0"/>
              <w:spacing w:beforeLines="20" w:before="48" w:afterLines="20" w:after="48"/>
              <w:jc w:val="left"/>
              <w:rPr>
                <w:rFonts w:ascii="Arial" w:hAnsi="Arial" w:cs="Arial"/>
                <w:b w:val="0"/>
                <w:bCs/>
                <w:szCs w:val="22"/>
              </w:rPr>
            </w:pPr>
          </w:p>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12</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GOES-R </w:t>
            </w:r>
            <w:proofErr w:type="spellStart"/>
            <w:r>
              <w:rPr>
                <w:rFonts w:ascii="Arial" w:hAnsi="Arial" w:cs="Arial"/>
                <w:b w:val="0"/>
                <w:bCs/>
                <w:i/>
                <w:color w:val="3333FF"/>
                <w:sz w:val="20"/>
                <w:szCs w:val="20"/>
              </w:rPr>
              <w:t>WConus</w:t>
            </w:r>
            <w:proofErr w:type="spellEnd"/>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8C64F0">
              <w:rPr>
                <w:rFonts w:ascii="Arial" w:hAnsi="Arial" w:cs="Arial"/>
                <w:b w:val="0"/>
                <w:bCs/>
                <w:i/>
                <w:color w:val="3333FF"/>
                <w:sz w:val="20"/>
                <w:szCs w:val="20"/>
              </w:rPr>
              <w:t>Derived</w:t>
            </w:r>
            <w:r w:rsidR="008C64F0"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Vegetation (0.64-0.87u)</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Default="00640FF0" w:rsidP="00640FF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Vegetation (0.64-0.87u)</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w:t>
            </w:r>
          </w:p>
          <w:p w:rsidR="00640FF0" w:rsidRPr="00BC587C" w:rsidRDefault="00640FF0" w:rsidP="00640FF0">
            <w:pPr>
              <w:pStyle w:val="Tableheading"/>
              <w:snapToGrid w:val="0"/>
              <w:spacing w:beforeLines="20" w:before="48" w:afterLines="20" w:after="48"/>
              <w:ind w:left="90"/>
              <w:rPr>
                <w:rFonts w:ascii="Arial" w:hAnsi="Arial" w:cs="Arial"/>
                <w:b w:val="0"/>
                <w:bCs/>
                <w:sz w:val="20"/>
                <w:szCs w:val="20"/>
              </w:rPr>
            </w:pPr>
            <w:r w:rsidRPr="001A66AA">
              <w:rPr>
                <w:rFonts w:ascii="Arial" w:hAnsi="Arial" w:cs="Arial"/>
                <w:b w:val="0"/>
                <w:bCs/>
                <w:noProof/>
                <w:sz w:val="20"/>
                <w:szCs w:val="20"/>
                <w:lang w:eastAsia="en-US"/>
              </w:rPr>
              <w:drawing>
                <wp:inline distT="0" distB="0" distL="0" distR="0" wp14:anchorId="262D1F73" wp14:editId="2C1C4669">
                  <wp:extent cx="2233258" cy="171488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erived_WCon_Veg_NAm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4015" cy="1715468"/>
                          </a:xfrm>
                          <a:prstGeom prst="rect">
                            <a:avLst/>
                          </a:prstGeom>
                        </pic:spPr>
                      </pic:pic>
                    </a:graphicData>
                  </a:graphic>
                </wp:inline>
              </w:drawing>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any side pane</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Vegetation (0.64-0.87u) product is visible in the side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previously in the side pane is now displayed in the main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All products continue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pane</w:t>
            </w:r>
          </w:p>
        </w:tc>
        <w:tc>
          <w:tcPr>
            <w:tcW w:w="1978" w:type="dxa"/>
            <w:gridSpan w:val="2"/>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Pane is cleared</w:t>
            </w:r>
          </w:p>
        </w:tc>
        <w:tc>
          <w:tcPr>
            <w:tcW w:w="647" w:type="dxa"/>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Upper Level Information:</w:t>
            </w:r>
            <w:r w:rsidRPr="009211C5">
              <w:rPr>
                <w:rFonts w:ascii="Arial" w:hAnsi="Arial" w:cs="Arial"/>
                <w:bCs/>
                <w:szCs w:val="22"/>
              </w:rPr>
              <w:tab/>
              <w:t>Band 14–8 (11.2 – 6.19um)</w:t>
            </w:r>
          </w:p>
          <w:p w:rsidR="00640FF0" w:rsidRPr="009211C5" w:rsidRDefault="00640FF0" w:rsidP="00640FF0">
            <w:pPr>
              <w:pStyle w:val="Tableheading"/>
              <w:snapToGrid w:val="0"/>
              <w:spacing w:beforeLines="20" w:before="48" w:afterLines="20" w:after="48"/>
              <w:jc w:val="left"/>
              <w:rPr>
                <w:rFonts w:ascii="Arial" w:hAnsi="Arial" w:cs="Arial"/>
                <w:b w:val="0"/>
                <w:bCs/>
                <w:szCs w:val="22"/>
              </w:rPr>
            </w:pPr>
          </w:p>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2964C2">
              <w:rPr>
                <w:rFonts w:ascii="Arial" w:hAnsi="Arial" w:cs="Arial"/>
                <w:b w:val="0"/>
                <w:bCs/>
                <w:i/>
                <w:color w:val="3333FF"/>
                <w:sz w:val="20"/>
                <w:szCs w:val="20"/>
              </w:rPr>
              <w:t>Derived</w:t>
            </w:r>
            <w:r w:rsidR="002964C2"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Upper Level Info</w:t>
            </w:r>
            <w:r w:rsidRPr="009211C5">
              <w:rPr>
                <w:rFonts w:ascii="Arial" w:hAnsi="Arial" w:cs="Arial"/>
                <w:b w:val="0"/>
                <w:bCs/>
                <w:i/>
                <w:color w:val="3333FF"/>
                <w:sz w:val="20"/>
                <w:szCs w:val="20"/>
              </w:rPr>
              <w:t xml:space="preserve"> (11.2-6.19u)</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Default="00640FF0" w:rsidP="00640FF0">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i/>
                <w:color w:val="3333FF"/>
                <w:sz w:val="20"/>
                <w:szCs w:val="20"/>
              </w:rPr>
              <w:t>Upper Level Info</w:t>
            </w:r>
            <w:r w:rsidRPr="009211C5">
              <w:rPr>
                <w:rFonts w:ascii="Arial" w:hAnsi="Arial" w:cs="Arial"/>
                <w:b w:val="0"/>
                <w:bCs/>
                <w:i/>
                <w:color w:val="3333FF"/>
                <w:sz w:val="20"/>
                <w:szCs w:val="20"/>
              </w:rPr>
              <w:t xml:space="preserve"> (11.2-6.19u)</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w:t>
            </w:r>
          </w:p>
          <w:p w:rsidR="00640FF0" w:rsidRPr="00BC587C" w:rsidRDefault="00640FF0" w:rsidP="00640FF0">
            <w:pPr>
              <w:pStyle w:val="Tableheading"/>
              <w:snapToGrid w:val="0"/>
              <w:spacing w:beforeLines="20" w:before="48" w:afterLines="20" w:after="48"/>
              <w:ind w:left="90"/>
              <w:rPr>
                <w:rFonts w:ascii="Arial" w:hAnsi="Arial" w:cs="Arial"/>
                <w:b w:val="0"/>
                <w:bCs/>
                <w:sz w:val="20"/>
                <w:szCs w:val="20"/>
              </w:rPr>
            </w:pPr>
            <w:r w:rsidRPr="001A66AA">
              <w:rPr>
                <w:rFonts w:ascii="Arial" w:hAnsi="Arial" w:cs="Arial"/>
                <w:b w:val="0"/>
                <w:bCs/>
                <w:noProof/>
                <w:sz w:val="20"/>
                <w:szCs w:val="20"/>
                <w:lang w:eastAsia="en-US"/>
              </w:rPr>
              <w:drawing>
                <wp:inline distT="0" distB="0" distL="0" distR="0" wp14:anchorId="53C5F67F" wp14:editId="6C8E437F">
                  <wp:extent cx="2225615" cy="1709017"/>
                  <wp:effectExtent l="0" t="0" r="381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erived_WCon_Veg_NAm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26368" cy="1709595"/>
                          </a:xfrm>
                          <a:prstGeom prst="rect">
                            <a:avLst/>
                          </a:prstGeom>
                        </pic:spPr>
                      </pic:pic>
                    </a:graphicData>
                  </a:graphic>
                </wp:inline>
              </w:drawing>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any side pane</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w:t>
            </w:r>
            <w:r>
              <w:rPr>
                <w:rFonts w:ascii="Arial" w:hAnsi="Arial" w:cs="Arial"/>
                <w:b w:val="0"/>
                <w:bCs/>
                <w:i/>
                <w:color w:val="3333FF"/>
                <w:sz w:val="20"/>
                <w:szCs w:val="20"/>
              </w:rPr>
              <w:t>Upper Level Info</w:t>
            </w:r>
            <w:r w:rsidRPr="009211C5">
              <w:rPr>
                <w:rFonts w:ascii="Arial" w:hAnsi="Arial" w:cs="Arial"/>
                <w:b w:val="0"/>
                <w:bCs/>
                <w:i/>
                <w:color w:val="3333FF"/>
                <w:sz w:val="20"/>
                <w:szCs w:val="20"/>
              </w:rPr>
              <w:t xml:space="preserve"> (11.2-6.19u)</w:t>
            </w:r>
            <w:r w:rsidRPr="009211C5">
              <w:rPr>
                <w:rFonts w:ascii="Arial" w:hAnsi="Arial" w:cs="Arial"/>
                <w:b w:val="0"/>
                <w:bCs/>
                <w:szCs w:val="22"/>
              </w:rPr>
              <w:t xml:space="preserve"> product is visible in the side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previously in the side pane is now displayed in the main pane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All products continue looping and updating</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640FF0" w:rsidRPr="00294B7B" w:rsidTr="00640FF0">
        <w:trPr>
          <w:cantSplit/>
        </w:trPr>
        <w:tc>
          <w:tcPr>
            <w:tcW w:w="1020" w:type="dxa"/>
            <w:vMerge w:val="restart"/>
            <w:shd w:val="clear" w:color="auto" w:fill="auto"/>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products displayed in the side panes to the main pane until all the products have been swapped into the main pane and back to the side panes</w:t>
            </w:r>
          </w:p>
        </w:tc>
        <w:tc>
          <w:tcPr>
            <w:tcW w:w="647"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2816</w:t>
            </w:r>
          </w:p>
        </w:tc>
      </w:tr>
      <w:tr w:rsidR="00640FF0" w:rsidRPr="00294B7B" w:rsidTr="00640FF0">
        <w:trPr>
          <w:cantSplit/>
        </w:trPr>
        <w:tc>
          <w:tcPr>
            <w:tcW w:w="1020" w:type="dxa"/>
            <w:vMerge/>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40FF0" w:rsidRPr="009211C5" w:rsidRDefault="00640FF0"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Products swap without issue</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Products continue looping and updating</w:t>
            </w:r>
          </w:p>
          <w:p w:rsidR="00640FF0" w:rsidRPr="009211C5" w:rsidRDefault="00640FF0" w:rsidP="00640FF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system slowdowns or crashes occur</w:t>
            </w:r>
          </w:p>
        </w:tc>
        <w:tc>
          <w:tcPr>
            <w:tcW w:w="647" w:type="dxa"/>
            <w:vMerge/>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40FF0" w:rsidRPr="009211C5" w:rsidRDefault="00640FF0" w:rsidP="00640FF0">
            <w:pPr>
              <w:pStyle w:val="Tableheading"/>
              <w:snapToGrid w:val="0"/>
              <w:spacing w:beforeLines="20" w:before="48" w:afterLines="20" w:after="48"/>
              <w:jc w:val="left"/>
              <w:rPr>
                <w:rFonts w:ascii="Arial" w:hAnsi="Arial" w:cs="Arial"/>
                <w:b w:val="0"/>
                <w:bCs/>
                <w:color w:val="FF0000"/>
                <w:szCs w:val="22"/>
              </w:rPr>
            </w:pPr>
          </w:p>
        </w:tc>
      </w:tr>
      <w:tr w:rsidR="002B773F" w:rsidRPr="00294B7B" w:rsidTr="002B773F">
        <w:trPr>
          <w:cantSplit/>
        </w:trPr>
        <w:tc>
          <w:tcPr>
            <w:tcW w:w="1020" w:type="dxa"/>
            <w:vAlign w:val="center"/>
          </w:tcPr>
          <w:p w:rsidR="002B773F" w:rsidRPr="009211C5" w:rsidRDefault="002B773F" w:rsidP="002B773F">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c>
          <w:tcPr>
            <w:tcW w:w="3310"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r>
      <w:tr w:rsidR="00640FF0" w:rsidRPr="00294B7B" w:rsidTr="00640FF0">
        <w:trPr>
          <w:cantSplit/>
        </w:trPr>
        <w:tc>
          <w:tcPr>
            <w:tcW w:w="1020" w:type="dxa"/>
            <w:vAlign w:val="center"/>
          </w:tcPr>
          <w:p w:rsidR="00640FF0" w:rsidRPr="009211C5" w:rsidRDefault="00640FF0"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647" w:type="dxa"/>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c>
          <w:tcPr>
            <w:tcW w:w="3310" w:type="dxa"/>
          </w:tcPr>
          <w:p w:rsidR="00640FF0" w:rsidRPr="009211C5" w:rsidRDefault="00640FF0" w:rsidP="00640FF0">
            <w:pPr>
              <w:pStyle w:val="Tableheading"/>
              <w:snapToGrid w:val="0"/>
              <w:spacing w:beforeLines="20" w:before="48" w:afterLines="20" w:after="48"/>
              <w:jc w:val="left"/>
              <w:rPr>
                <w:rFonts w:ascii="Arial" w:hAnsi="Arial" w:cs="Arial"/>
                <w:b w:val="0"/>
                <w:bCs/>
                <w:szCs w:val="22"/>
              </w:rPr>
            </w:pPr>
          </w:p>
        </w:tc>
      </w:tr>
      <w:tr w:rsidR="008C528B" w:rsidRPr="009211C5" w:rsidTr="00612AE5">
        <w:trPr>
          <w:cantSplit/>
        </w:trPr>
        <w:tc>
          <w:tcPr>
            <w:tcW w:w="9596" w:type="dxa"/>
            <w:gridSpan w:val="6"/>
            <w:shd w:val="clear" w:color="auto" w:fill="EAF1DD" w:themeFill="accent3" w:themeFillTint="33"/>
          </w:tcPr>
          <w:p w:rsidR="005319F5" w:rsidRDefault="005319F5" w:rsidP="005319F5">
            <w:pPr>
              <w:pStyle w:val="StyleHeading1Heading1-MUOSTimesNewRoman"/>
              <w:pageBreakBefore w:val="0"/>
              <w:numPr>
                <w:ilvl w:val="1"/>
                <w:numId w:val="10"/>
              </w:numPr>
              <w:ind w:left="550"/>
              <w:rPr>
                <w:rFonts w:ascii="Arial" w:hAnsi="Arial"/>
                <w:b w:val="0"/>
                <w:bCs w:val="0"/>
                <w:szCs w:val="22"/>
              </w:rPr>
            </w:pPr>
            <w:bookmarkStart w:id="66" w:name="_Ref386519358"/>
            <w:bookmarkStart w:id="67" w:name="_Toc386699513"/>
            <w:r>
              <w:rPr>
                <w:rFonts w:ascii="Arial" w:hAnsi="Arial"/>
                <w:b w:val="0"/>
                <w:bCs w:val="0"/>
                <w:szCs w:val="22"/>
              </w:rPr>
              <w:lastRenderedPageBreak/>
              <w:t>Display of GOES-R Imagery</w:t>
            </w:r>
            <w:bookmarkEnd w:id="66"/>
            <w:bookmarkEnd w:id="67"/>
          </w:p>
          <w:p w:rsidR="008C528B" w:rsidRPr="009211C5" w:rsidRDefault="008C528B" w:rsidP="00616330">
            <w:pPr>
              <w:pStyle w:val="Tableheading"/>
              <w:snapToGrid w:val="0"/>
              <w:spacing w:before="60" w:after="120"/>
              <w:jc w:val="left"/>
              <w:rPr>
                <w:rFonts w:ascii="Arial" w:hAnsi="Arial" w:cs="Arial"/>
                <w:b w:val="0"/>
                <w:bCs/>
                <w:szCs w:val="22"/>
              </w:rPr>
            </w:pPr>
            <w:r w:rsidRPr="009211C5">
              <w:rPr>
                <w:rFonts w:ascii="Arial" w:hAnsi="Arial" w:cs="Arial"/>
                <w:b w:val="0"/>
                <w:bCs/>
                <w:szCs w:val="22"/>
              </w:rPr>
              <w:t>This section demonstrates the successful display of GOES-R imagery data as detailed by the following set of requirements. This section includes demonstration of the following requirements:</w:t>
            </w:r>
          </w:p>
          <w:p w:rsidR="008C528B" w:rsidRPr="009211C5" w:rsidRDefault="008C528B" w:rsidP="00616330">
            <w:pPr>
              <w:spacing w:before="40" w:after="40"/>
              <w:ind w:left="720" w:hanging="720"/>
              <w:rPr>
                <w:rFonts w:ascii="Arial" w:hAnsi="Arial" w:cs="Arial"/>
                <w:sz w:val="22"/>
                <w:szCs w:val="22"/>
              </w:rPr>
            </w:pPr>
            <w:r w:rsidRPr="009211C5">
              <w:rPr>
                <w:rFonts w:ascii="Arial" w:hAnsi="Arial" w:cs="Arial"/>
                <w:bCs/>
                <w:sz w:val="22"/>
                <w:szCs w:val="22"/>
              </w:rPr>
              <w:t>2807.</w:t>
            </w:r>
            <w:r w:rsidRPr="009211C5">
              <w:rPr>
                <w:rFonts w:ascii="Arial" w:hAnsi="Arial" w:cs="Arial"/>
                <w:bCs/>
                <w:sz w:val="22"/>
                <w:szCs w:val="22"/>
              </w:rPr>
              <w:tab/>
            </w:r>
            <w:r w:rsidRPr="009211C5">
              <w:rPr>
                <w:rFonts w:ascii="Arial" w:hAnsi="Arial" w:cs="Arial"/>
                <w:sz w:val="22"/>
                <w:szCs w:val="22"/>
              </w:rPr>
              <w:t xml:space="preserve">ABI Channels 1-5.  Process/display enhanced spatial resolution </w:t>
            </w:r>
            <w:proofErr w:type="spellStart"/>
            <w:r w:rsidRPr="009211C5">
              <w:rPr>
                <w:rFonts w:ascii="Arial" w:hAnsi="Arial" w:cs="Arial"/>
                <w:sz w:val="22"/>
                <w:szCs w:val="22"/>
              </w:rPr>
              <w:t>RaFTR</w:t>
            </w:r>
            <w:proofErr w:type="spellEnd"/>
            <w:r w:rsidRPr="009211C5">
              <w:rPr>
                <w:rFonts w:ascii="Arial" w:hAnsi="Arial" w:cs="Arial"/>
                <w:sz w:val="22"/>
                <w:szCs w:val="22"/>
              </w:rPr>
              <w:t xml:space="preserve"> data from at least simulated ABI Channels 1-5.  Rationale:  These bands are 4 and 16 times the spatial resolution of the bands tested in Demo #1. Evaluate performance impact of the enhanced spatial resolution.</w:t>
            </w:r>
          </w:p>
          <w:p w:rsidR="008C528B" w:rsidRPr="009211C5" w:rsidRDefault="008C528B" w:rsidP="00616330">
            <w:pPr>
              <w:spacing w:before="40" w:after="40"/>
              <w:ind w:left="720" w:hanging="720"/>
              <w:rPr>
                <w:rFonts w:ascii="Arial" w:hAnsi="Arial" w:cs="Arial"/>
                <w:sz w:val="22"/>
                <w:szCs w:val="22"/>
              </w:rPr>
            </w:pPr>
            <w:r w:rsidRPr="009211C5">
              <w:rPr>
                <w:rFonts w:ascii="Arial" w:hAnsi="Arial" w:cs="Arial"/>
                <w:bCs/>
                <w:sz w:val="22"/>
                <w:szCs w:val="22"/>
              </w:rPr>
              <w:t>2808.</w:t>
            </w:r>
            <w:r w:rsidRPr="009211C5">
              <w:rPr>
                <w:rFonts w:ascii="Arial" w:hAnsi="Arial" w:cs="Arial"/>
                <w:bCs/>
                <w:sz w:val="22"/>
                <w:szCs w:val="22"/>
              </w:rPr>
              <w:tab/>
              <w:t xml:space="preserve">Full Resolution Fixed Disk.  </w:t>
            </w:r>
            <w:r w:rsidRPr="009211C5">
              <w:rPr>
                <w:rFonts w:ascii="Arial" w:hAnsi="Arial" w:cs="Arial"/>
                <w:sz w:val="22"/>
                <w:szCs w:val="22"/>
              </w:rPr>
              <w:t xml:space="preserve">Process Fixed Grid, Full Disk, Full Resolution </w:t>
            </w:r>
            <w:proofErr w:type="spellStart"/>
            <w:r w:rsidRPr="009211C5">
              <w:rPr>
                <w:rFonts w:ascii="Arial" w:hAnsi="Arial" w:cs="Arial"/>
                <w:sz w:val="22"/>
                <w:szCs w:val="22"/>
              </w:rPr>
              <w:t>RaFTR</w:t>
            </w:r>
            <w:proofErr w:type="spellEnd"/>
            <w:r w:rsidRPr="009211C5">
              <w:rPr>
                <w:rFonts w:ascii="Arial" w:hAnsi="Arial" w:cs="Arial"/>
                <w:sz w:val="22"/>
                <w:szCs w:val="22"/>
              </w:rPr>
              <w:t xml:space="preserve"> data (GOES East and West) and display in standard CAVE Map projections.</w:t>
            </w:r>
          </w:p>
          <w:p w:rsidR="008C528B" w:rsidRPr="009211C5" w:rsidRDefault="008C528B" w:rsidP="00616330">
            <w:pPr>
              <w:spacing w:before="40" w:after="40"/>
              <w:ind w:left="720" w:hanging="720"/>
              <w:rPr>
                <w:rFonts w:ascii="Arial" w:hAnsi="Arial" w:cs="Arial"/>
                <w:bCs/>
                <w:sz w:val="22"/>
                <w:szCs w:val="22"/>
              </w:rPr>
            </w:pPr>
            <w:r w:rsidRPr="009211C5">
              <w:rPr>
                <w:rFonts w:ascii="Arial" w:hAnsi="Arial" w:cs="Arial"/>
                <w:sz w:val="22"/>
                <w:szCs w:val="22"/>
              </w:rPr>
              <w:t>2814.</w:t>
            </w:r>
            <w:r w:rsidRPr="009211C5">
              <w:rPr>
                <w:rFonts w:ascii="Arial" w:hAnsi="Arial" w:cs="Arial"/>
                <w:sz w:val="22"/>
                <w:szCs w:val="22"/>
              </w:rPr>
              <w:tab/>
              <w:t xml:space="preserve">Display Loading.  </w:t>
            </w:r>
            <w:r w:rsidRPr="009211C5">
              <w:rPr>
                <w:rFonts w:ascii="Arial" w:hAnsi="Arial" w:cs="Arial"/>
                <w:bCs/>
                <w:sz w:val="22"/>
                <w:szCs w:val="22"/>
              </w:rPr>
              <w:t>AWIPS-II concurrent display capabilities (see Section 5.0 RVTM for details).</w:t>
            </w:r>
          </w:p>
          <w:p w:rsidR="008C528B" w:rsidRPr="009211C5" w:rsidRDefault="008C528B" w:rsidP="00616330">
            <w:pPr>
              <w:spacing w:before="40" w:after="40"/>
              <w:ind w:left="720" w:hanging="720"/>
              <w:rPr>
                <w:rFonts w:ascii="Arial" w:hAnsi="Arial" w:cs="Arial"/>
                <w:bCs/>
                <w:sz w:val="22"/>
                <w:szCs w:val="22"/>
              </w:rPr>
            </w:pPr>
            <w:r w:rsidRPr="009211C5">
              <w:rPr>
                <w:rFonts w:ascii="Arial" w:hAnsi="Arial" w:cs="Arial"/>
                <w:bCs/>
                <w:sz w:val="22"/>
                <w:szCs w:val="22"/>
              </w:rPr>
              <w:t>2815</w:t>
            </w:r>
            <w:r w:rsidRPr="009211C5">
              <w:rPr>
                <w:rFonts w:ascii="Arial" w:hAnsi="Arial" w:cs="Arial"/>
                <w:bCs/>
                <w:sz w:val="22"/>
                <w:szCs w:val="22"/>
              </w:rPr>
              <w:tab/>
            </w:r>
            <w:r w:rsidRPr="009211C5">
              <w:rPr>
                <w:rFonts w:ascii="Arial" w:hAnsi="Arial" w:cs="Arial"/>
                <w:sz w:val="22"/>
                <w:szCs w:val="22"/>
              </w:rPr>
              <w:t xml:space="preserve">24 Hour Product Flow.  The </w:t>
            </w:r>
            <w:proofErr w:type="spellStart"/>
            <w:r w:rsidRPr="009211C5">
              <w:rPr>
                <w:rFonts w:ascii="Arial" w:hAnsi="Arial" w:cs="Arial"/>
                <w:sz w:val="22"/>
                <w:szCs w:val="22"/>
              </w:rPr>
              <w:t>RaFTR</w:t>
            </w:r>
            <w:proofErr w:type="spellEnd"/>
            <w:r w:rsidRPr="009211C5">
              <w:rPr>
                <w:rFonts w:ascii="Arial" w:hAnsi="Arial" w:cs="Arial"/>
                <w:sz w:val="22"/>
                <w:szCs w:val="22"/>
              </w:rPr>
              <w:t xml:space="preserve">/TNCF/AWIPS-II will run flowing GOES East and West data for at least 24 consecutive hours </w:t>
            </w:r>
            <w:r w:rsidRPr="009211C5">
              <w:rPr>
                <w:rFonts w:ascii="Arial" w:hAnsi="Arial" w:cs="Arial"/>
                <w:bCs/>
                <w:sz w:val="22"/>
                <w:szCs w:val="22"/>
              </w:rPr>
              <w:t>(see Section 5.0 RVTM for details).</w:t>
            </w:r>
          </w:p>
          <w:p w:rsidR="008C528B" w:rsidRPr="009211C5" w:rsidRDefault="008C528B" w:rsidP="00616330">
            <w:pPr>
              <w:spacing w:before="40" w:after="40"/>
              <w:ind w:left="720" w:hanging="720"/>
              <w:rPr>
                <w:rFonts w:ascii="Arial" w:hAnsi="Arial" w:cs="Arial"/>
                <w:bCs/>
                <w:sz w:val="22"/>
                <w:szCs w:val="22"/>
              </w:rPr>
            </w:pPr>
            <w:r w:rsidRPr="009211C5">
              <w:rPr>
                <w:rFonts w:ascii="Arial" w:hAnsi="Arial" w:cs="Arial"/>
                <w:bCs/>
                <w:sz w:val="22"/>
                <w:szCs w:val="22"/>
              </w:rPr>
              <w:t>2816</w:t>
            </w:r>
            <w:r w:rsidRPr="009211C5">
              <w:rPr>
                <w:rFonts w:ascii="Arial" w:hAnsi="Arial" w:cs="Arial"/>
                <w:bCs/>
                <w:sz w:val="22"/>
                <w:szCs w:val="22"/>
              </w:rPr>
              <w:tab/>
              <w:t>Channel Differencing.  Provide capability for ABI channel differencing, e.g. 11.2um–3.9um</w:t>
            </w:r>
          </w:p>
          <w:p w:rsidR="008C528B" w:rsidRPr="009211C5" w:rsidRDefault="008C528B" w:rsidP="00616330">
            <w:pPr>
              <w:spacing w:before="40" w:after="40"/>
              <w:ind w:left="720" w:hanging="720"/>
              <w:rPr>
                <w:rFonts w:ascii="Arial" w:hAnsi="Arial" w:cs="Arial"/>
                <w:bCs/>
                <w:sz w:val="22"/>
                <w:szCs w:val="22"/>
              </w:rPr>
            </w:pPr>
            <w:r w:rsidRPr="009211C5">
              <w:rPr>
                <w:rFonts w:ascii="Arial" w:hAnsi="Arial" w:cs="Arial"/>
                <w:bCs/>
                <w:sz w:val="22"/>
                <w:szCs w:val="22"/>
              </w:rPr>
              <w:t>2985.</w:t>
            </w:r>
            <w:r w:rsidRPr="009211C5">
              <w:rPr>
                <w:rFonts w:ascii="Arial" w:hAnsi="Arial" w:cs="Arial"/>
                <w:bCs/>
                <w:sz w:val="22"/>
                <w:szCs w:val="22"/>
              </w:rPr>
              <w:tab/>
            </w:r>
            <w:r w:rsidRPr="009211C5">
              <w:rPr>
                <w:rFonts w:ascii="Arial" w:hAnsi="Arial" w:cs="Arial"/>
                <w:sz w:val="22"/>
                <w:szCs w:val="22"/>
              </w:rPr>
              <w:t>D2D selection menus.  Be able to display any GOES-R ABI data on D2D via selection on satellite menu.</w:t>
            </w:r>
          </w:p>
        </w:tc>
      </w:tr>
      <w:tr w:rsidR="003F26A8" w:rsidRPr="003F26A8" w:rsidTr="00612AE5">
        <w:trPr>
          <w:cantSplit/>
        </w:trPr>
        <w:tc>
          <w:tcPr>
            <w:tcW w:w="9596" w:type="dxa"/>
            <w:gridSpan w:val="6"/>
            <w:shd w:val="clear" w:color="auto" w:fill="FFFFCC"/>
          </w:tcPr>
          <w:p w:rsidR="003F26A8" w:rsidRPr="00C63F3F" w:rsidRDefault="0090042A" w:rsidP="00612AE5">
            <w:pPr>
              <w:pStyle w:val="Tableheading"/>
              <w:snapToGrid w:val="0"/>
              <w:spacing w:before="120" w:after="120"/>
              <w:ind w:left="720" w:hanging="720"/>
              <w:jc w:val="left"/>
              <w:rPr>
                <w:rFonts w:ascii="Arial" w:hAnsi="Arial" w:cs="Arial"/>
                <w:b w:val="0"/>
                <w:bCs/>
                <w:szCs w:val="22"/>
              </w:rPr>
            </w:pPr>
            <w:r w:rsidRPr="00612AE5">
              <w:rPr>
                <w:rFonts w:ascii="Arial" w:hAnsi="Arial" w:cs="Arial"/>
                <w:bCs/>
                <w:color w:val="CC00CC"/>
                <w:szCs w:val="22"/>
              </w:rPr>
              <w:t>Known Issue:</w:t>
            </w:r>
            <w:r>
              <w:rPr>
                <w:rFonts w:ascii="Arial" w:hAnsi="Arial" w:cs="Arial"/>
                <w:b w:val="0"/>
                <w:bCs/>
                <w:szCs w:val="22"/>
              </w:rPr>
              <w:tab/>
            </w:r>
            <w:r w:rsidR="003F26A8">
              <w:rPr>
                <w:rFonts w:ascii="Arial" w:hAnsi="Arial" w:cs="Arial"/>
                <w:b w:val="0"/>
                <w:bCs/>
                <w:szCs w:val="22"/>
              </w:rPr>
              <w:t>W</w:t>
            </w:r>
            <w:r w:rsidR="003F26A8" w:rsidRPr="00C63F3F">
              <w:rPr>
                <w:rFonts w:ascii="Arial" w:hAnsi="Arial" w:cs="Arial"/>
                <w:b w:val="0"/>
                <w:bCs/>
                <w:szCs w:val="22"/>
              </w:rPr>
              <w:t>hen loading the Mercator map scale</w:t>
            </w:r>
            <w:r w:rsidR="003F26A8">
              <w:rPr>
                <w:rFonts w:ascii="Arial" w:hAnsi="Arial" w:cs="Arial"/>
                <w:b w:val="0"/>
                <w:bCs/>
                <w:szCs w:val="22"/>
              </w:rPr>
              <w:t>,</w:t>
            </w:r>
            <w:r w:rsidR="003F26A8" w:rsidRPr="00C63F3F">
              <w:rPr>
                <w:rFonts w:ascii="Arial" w:hAnsi="Arial" w:cs="Arial"/>
                <w:b w:val="0"/>
                <w:bCs/>
                <w:szCs w:val="22"/>
              </w:rPr>
              <w:t xml:space="preserve"> </w:t>
            </w:r>
            <w:r w:rsidR="003F26A8">
              <w:rPr>
                <w:rFonts w:ascii="Arial" w:hAnsi="Arial" w:cs="Arial"/>
                <w:b w:val="0"/>
                <w:bCs/>
                <w:szCs w:val="22"/>
              </w:rPr>
              <w:t>d</w:t>
            </w:r>
            <w:r w:rsidR="003F26A8" w:rsidRPr="00C63F3F">
              <w:rPr>
                <w:rFonts w:ascii="Arial" w:hAnsi="Arial" w:cs="Arial"/>
                <w:b w:val="0"/>
                <w:bCs/>
                <w:szCs w:val="22"/>
              </w:rPr>
              <w:t xml:space="preserve">isregard any </w:t>
            </w:r>
            <w:proofErr w:type="spellStart"/>
            <w:r w:rsidR="003F26A8" w:rsidRPr="00C63F3F">
              <w:rPr>
                <w:rFonts w:ascii="Arial" w:hAnsi="Arial" w:cs="Arial"/>
                <w:b w:val="0"/>
                <w:bCs/>
                <w:szCs w:val="22"/>
              </w:rPr>
              <w:t>AlertViz</w:t>
            </w:r>
            <w:proofErr w:type="spellEnd"/>
            <w:r w:rsidR="003F26A8" w:rsidRPr="00C63F3F">
              <w:rPr>
                <w:rFonts w:ascii="Arial" w:hAnsi="Arial" w:cs="Arial"/>
                <w:b w:val="0"/>
                <w:bCs/>
                <w:szCs w:val="22"/>
              </w:rPr>
              <w:t xml:space="preserve"> error</w:t>
            </w:r>
            <w:r w:rsidR="003F26A8">
              <w:rPr>
                <w:rFonts w:ascii="Arial" w:hAnsi="Arial" w:cs="Arial"/>
                <w:b w:val="0"/>
                <w:bCs/>
                <w:szCs w:val="22"/>
              </w:rPr>
              <w:t>s</w:t>
            </w:r>
            <w:r w:rsidR="003F26A8" w:rsidRPr="00C63F3F">
              <w:rPr>
                <w:rFonts w:ascii="Arial" w:hAnsi="Arial" w:cs="Arial"/>
                <w:b w:val="0"/>
                <w:bCs/>
                <w:szCs w:val="22"/>
              </w:rPr>
              <w:t xml:space="preserve"> related to </w:t>
            </w:r>
            <w:proofErr w:type="spellStart"/>
            <w:r w:rsidR="003F26A8" w:rsidRPr="00C63F3F">
              <w:rPr>
                <w:rFonts w:ascii="Arial" w:hAnsi="Arial" w:cs="Arial"/>
                <w:b w:val="0"/>
                <w:bCs/>
                <w:szCs w:val="22"/>
              </w:rPr>
              <w:t>reprojecting</w:t>
            </w:r>
            <w:proofErr w:type="spellEnd"/>
            <w:r w:rsidR="003F26A8">
              <w:rPr>
                <w:rFonts w:ascii="Arial" w:hAnsi="Arial" w:cs="Arial"/>
                <w:b w:val="0"/>
                <w:bCs/>
                <w:szCs w:val="22"/>
              </w:rPr>
              <w:t xml:space="preserve"> the map</w:t>
            </w:r>
            <w:r w:rsidR="003F26A8" w:rsidRPr="00C63F3F">
              <w:rPr>
                <w:rFonts w:ascii="Arial" w:hAnsi="Arial" w:cs="Arial"/>
                <w:b w:val="0"/>
                <w:bCs/>
                <w:szCs w:val="22"/>
              </w:rPr>
              <w:t xml:space="preserve">. This is a known issue related to </w:t>
            </w:r>
            <w:proofErr w:type="spellStart"/>
            <w:r w:rsidR="003F26A8" w:rsidRPr="00C63F3F">
              <w:rPr>
                <w:rFonts w:ascii="Arial" w:hAnsi="Arial" w:cs="Arial"/>
                <w:b w:val="0"/>
                <w:bCs/>
                <w:szCs w:val="22"/>
              </w:rPr>
              <w:t>reprojecting</w:t>
            </w:r>
            <w:proofErr w:type="spellEnd"/>
            <w:r w:rsidR="003F26A8" w:rsidRPr="00C63F3F">
              <w:rPr>
                <w:rFonts w:ascii="Arial" w:hAnsi="Arial" w:cs="Arial"/>
                <w:b w:val="0"/>
                <w:bCs/>
                <w:szCs w:val="22"/>
              </w:rPr>
              <w:t xml:space="preserve"> the longitude lines for this scale. The display of the maps and products is not affected.</w:t>
            </w:r>
          </w:p>
        </w:tc>
      </w:tr>
      <w:tr w:rsidR="00D712BD" w:rsidRPr="00E50747" w:rsidTr="00A121EA">
        <w:trPr>
          <w:cantSplit/>
        </w:trPr>
        <w:tc>
          <w:tcPr>
            <w:tcW w:w="1020" w:type="dxa"/>
            <w:vMerge w:val="restart"/>
            <w:vAlign w:val="center"/>
          </w:tcPr>
          <w:p w:rsidR="00D712BD" w:rsidRPr="00E50747" w:rsidRDefault="00D712BD" w:rsidP="00A121E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575F81" w:rsidRDefault="00D712BD" w:rsidP="00744531">
            <w:pPr>
              <w:pStyle w:val="Tableheading"/>
              <w:numPr>
                <w:ilvl w:val="1"/>
                <w:numId w:val="9"/>
              </w:numPr>
              <w:snapToGrid w:val="0"/>
              <w:spacing w:beforeLines="20" w:before="48" w:afterLines="20" w:after="48"/>
              <w:ind w:left="766"/>
              <w:jc w:val="left"/>
              <w:rPr>
                <w:rFonts w:ascii="Arial" w:hAnsi="Arial" w:cs="Arial"/>
                <w:b w:val="0"/>
                <w:bCs/>
                <w:i/>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C56FB8">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A121EA">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A121EA">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A121EA">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A121EA">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A121EA">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A121EA">
            <w:pPr>
              <w:pStyle w:val="Tableheading"/>
              <w:snapToGrid w:val="0"/>
              <w:spacing w:beforeLines="20" w:before="48" w:afterLines="20" w:after="48"/>
              <w:ind w:left="294"/>
              <w:jc w:val="left"/>
              <w:rPr>
                <w:rFonts w:ascii="Arial" w:hAnsi="Arial" w:cs="Arial"/>
                <w:b w:val="0"/>
                <w:bCs/>
                <w:szCs w:val="22"/>
              </w:rPr>
            </w:pPr>
          </w:p>
        </w:tc>
      </w:tr>
      <w:tr w:rsidR="00D712BD" w:rsidRPr="00E50747" w:rsidTr="00A121EA">
        <w:trPr>
          <w:cantSplit/>
        </w:trPr>
        <w:tc>
          <w:tcPr>
            <w:tcW w:w="1020" w:type="dxa"/>
            <w:vMerge/>
            <w:vAlign w:val="center"/>
          </w:tcPr>
          <w:p w:rsidR="00D712BD" w:rsidRPr="00E50747" w:rsidRDefault="00D712BD" w:rsidP="00A121E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D712BD" w:rsidRPr="00294B7B" w:rsidRDefault="00D712BD" w:rsidP="00A121EA">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D712BD" w:rsidRPr="009211C5" w:rsidRDefault="00D712BD" w:rsidP="00A121EA">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p>
        </w:tc>
        <w:tc>
          <w:tcPr>
            <w:tcW w:w="3310" w:type="dxa"/>
            <w:vMerge/>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9596" w:type="dxa"/>
            <w:gridSpan w:val="6"/>
            <w:shd w:val="clear" w:color="auto" w:fill="EAF1DD" w:themeFill="accent3" w:themeFillTint="33"/>
          </w:tcPr>
          <w:p w:rsidR="00E50747" w:rsidRPr="009211C5" w:rsidRDefault="00E50747" w:rsidP="00612AE5">
            <w:pPr>
              <w:pStyle w:val="Tableheading"/>
              <w:snapToGrid w:val="0"/>
              <w:spacing w:before="120" w:after="120"/>
              <w:jc w:val="left"/>
              <w:rPr>
                <w:rFonts w:ascii="Arial" w:hAnsi="Arial" w:cs="Arial"/>
                <w:bCs/>
                <w:szCs w:val="22"/>
              </w:rPr>
            </w:pPr>
            <w:r w:rsidRPr="009211C5">
              <w:rPr>
                <w:rFonts w:ascii="Arial" w:hAnsi="Arial" w:cs="Arial"/>
                <w:bCs/>
                <w:szCs w:val="22"/>
              </w:rPr>
              <w:t>Alaska Region</w:t>
            </w:r>
          </w:p>
        </w:tc>
      </w:tr>
      <w:tr w:rsidR="00E50747" w:rsidRPr="009211C5" w:rsidTr="00612AE5">
        <w:trPr>
          <w:cantSplit/>
        </w:trPr>
        <w:tc>
          <w:tcPr>
            <w:tcW w:w="1020" w:type="dxa"/>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68" w:name="_Ref373167589"/>
          </w:p>
        </w:tc>
        <w:bookmarkEnd w:id="68"/>
        <w:tc>
          <w:tcPr>
            <w:tcW w:w="2641" w:type="dxa"/>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set the Frames to 15</w:t>
            </w:r>
          </w:p>
        </w:tc>
        <w:tc>
          <w:tcPr>
            <w:tcW w:w="1978" w:type="dxa"/>
            <w:gridSpan w:val="2"/>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tc>
        <w:tc>
          <w:tcPr>
            <w:tcW w:w="647" w:type="dxa"/>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E50747" w:rsidRPr="009211C5" w:rsidRDefault="00E50747"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E50747" w:rsidRPr="009211C5" w:rsidRDefault="00E50747" w:rsidP="00616330">
            <w:pPr>
              <w:pStyle w:val="Tableheading"/>
              <w:snapToGrid w:val="0"/>
              <w:spacing w:beforeLines="20" w:before="48" w:afterLines="20" w:after="48"/>
              <w:jc w:val="left"/>
              <w:rPr>
                <w:rFonts w:ascii="Arial" w:hAnsi="Arial" w:cs="Arial"/>
                <w:b w:val="0"/>
                <w:bCs/>
                <w:szCs w:val="22"/>
              </w:rPr>
            </w:pPr>
          </w:p>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step needs to be executed for both GOES-16 and GOES-17</w:t>
            </w:r>
          </w:p>
          <w:p w:rsidR="00E50747" w:rsidRPr="009211C5" w:rsidRDefault="00E50747" w:rsidP="00616330">
            <w:pPr>
              <w:pStyle w:val="Tableheading"/>
              <w:snapToGrid w:val="0"/>
              <w:spacing w:beforeLines="20" w:before="48" w:afterLines="20" w:after="48"/>
              <w:jc w:val="left"/>
              <w:rPr>
                <w:rFonts w:ascii="Arial" w:hAnsi="Arial" w:cs="Arial"/>
                <w:b w:val="0"/>
                <w:bCs/>
                <w:szCs w:val="22"/>
              </w:rPr>
            </w:pPr>
          </w:p>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E50747" w:rsidRPr="009211C5" w:rsidRDefault="00E50747" w:rsidP="00612AE5">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E50747" w:rsidRPr="009211C5" w:rsidRDefault="00E50747" w:rsidP="00612AE5">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GOES-16</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AKREGI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CH-01-0.47um </w:t>
            </w:r>
          </w:p>
        </w:tc>
        <w:tc>
          <w:tcPr>
            <w:tcW w:w="647" w:type="dxa"/>
            <w:vMerge w:val="restart"/>
            <w:shd w:val="clear" w:color="auto" w:fill="auto"/>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shd w:val="clear" w:color="auto" w:fill="auto"/>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50747" w:rsidRPr="009211C5" w:rsidTr="00612AE5">
        <w:trPr>
          <w:cantSplit/>
        </w:trPr>
        <w:tc>
          <w:tcPr>
            <w:tcW w:w="1020" w:type="dxa"/>
            <w:vMerge/>
            <w:shd w:val="clear" w:color="auto" w:fill="FFFF00"/>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Cs w:val="22"/>
              </w:rPr>
              <w:t>CH-01-0.47um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Alaska</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C055B8" w:rsidRPr="009211C5" w:rsidRDefault="00C055B8" w:rsidP="00612AE5">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28C0456A" wp14:editId="7333CB19">
                  <wp:extent cx="2432017" cy="1906438"/>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1_0.47um_Nhe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1718" cy="1914043"/>
                          </a:xfrm>
                          <a:prstGeom prst="rect">
                            <a:avLst/>
                          </a:prstGeom>
                        </pic:spPr>
                      </pic:pic>
                    </a:graphicData>
                  </a:graphic>
                </wp:inline>
              </w:drawing>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shd w:val="clear" w:color="auto" w:fill="FFFF00"/>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E50747" w:rsidRPr="009211C5"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E50747" w:rsidRPr="009211C5" w:rsidRDefault="00E50747"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E50747" w:rsidRPr="009211C5" w:rsidRDefault="005D22B4"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00E50747" w:rsidRPr="009211C5">
              <w:rPr>
                <w:rFonts w:ascii="Arial" w:hAnsi="Arial" w:cs="Arial"/>
                <w:b w:val="0"/>
                <w:bCs/>
                <w:szCs w:val="22"/>
              </w:rPr>
              <w:t xml:space="preserve"> continues looping and updating</w:t>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color w:val="FF0000"/>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 side pane</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E50747" w:rsidRPr="009211C5"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1A66AA">
            <w:pPr>
              <w:pStyle w:val="Tableheading"/>
              <w:snapToGrid w:val="0"/>
              <w:spacing w:beforeLines="20" w:before="48" w:afterLines="20" w:after="48"/>
              <w:jc w:val="left"/>
              <w:rPr>
                <w:rFonts w:ascii="Arial" w:hAnsi="Arial" w:cs="Arial"/>
                <w:b w:val="0"/>
                <w:bCs/>
                <w:color w:val="FF0000"/>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bookmarkStart w:id="69" w:name="_Ref384134449"/>
          </w:p>
        </w:tc>
        <w:bookmarkEnd w:id="69"/>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E50747" w:rsidRPr="009211C5" w:rsidRDefault="00E50747" w:rsidP="00616330">
            <w:pPr>
              <w:pStyle w:val="Tableheading"/>
              <w:snapToGrid w:val="0"/>
              <w:spacing w:beforeLines="20" w:before="48" w:afterLines="20" w:after="48"/>
              <w:jc w:val="left"/>
              <w:rPr>
                <w:rFonts w:ascii="Arial" w:hAnsi="Arial" w:cs="Arial"/>
                <w:b w:val="0"/>
                <w:bCs/>
                <w:szCs w:val="22"/>
              </w:rPr>
            </w:pPr>
          </w:p>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E50747" w:rsidRPr="009211C5" w:rsidRDefault="00E50747" w:rsidP="00612AE5">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E50747" w:rsidRPr="009211C5" w:rsidRDefault="0094600C" w:rsidP="00612AE5">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G</w:t>
            </w:r>
            <w:r w:rsidR="00E50747" w:rsidRPr="009211C5">
              <w:rPr>
                <w:rFonts w:ascii="Arial" w:hAnsi="Arial" w:cs="Arial"/>
                <w:b w:val="0"/>
                <w:bCs/>
                <w:i/>
                <w:color w:val="3333FF"/>
                <w:sz w:val="20"/>
                <w:szCs w:val="20"/>
              </w:rPr>
              <w:t xml:space="preserve">OES-R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By Sector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Derived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Alaska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Moisture (11.2-12.3u)</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 2815, 2816, 2985</w:t>
            </w:r>
          </w:p>
        </w:tc>
      </w:tr>
      <w:tr w:rsidR="00E50747" w:rsidRPr="009211C5" w:rsidTr="00612AE5">
        <w:trPr>
          <w:cantSplit/>
        </w:trPr>
        <w:tc>
          <w:tcPr>
            <w:tcW w:w="1020" w:type="dxa"/>
            <w:vMerge/>
            <w:shd w:val="clear" w:color="auto" w:fill="auto"/>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Moisture (11.2-12.3u)</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Alaska</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C055B8" w:rsidRPr="009211C5" w:rsidRDefault="00C055B8" w:rsidP="00612AE5">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250364E3" wp14:editId="0E421409">
                  <wp:extent cx="2394714" cy="1992702"/>
                  <wp:effectExtent l="0" t="0" r="5715"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Derived_Moisture_Nhe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9858" cy="1996983"/>
                          </a:xfrm>
                          <a:prstGeom prst="rect">
                            <a:avLst/>
                          </a:prstGeom>
                        </pic:spPr>
                      </pic:pic>
                    </a:graphicData>
                  </a:graphic>
                </wp:inline>
              </w:drawing>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 product for correct labels/legend displays</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815879" w:rsidP="00612AE5">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Requirement 2814</w:t>
            </w:r>
          </w:p>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Product legends are formatted as shown:</w:t>
            </w:r>
          </w:p>
          <w:p w:rsidR="00E50747" w:rsidRPr="009211C5" w:rsidRDefault="00E50747"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8076042" wp14:editId="6E048649">
                  <wp:extent cx="2795905" cy="40576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legend_Derived_Moisture.png"/>
                          <pic:cNvPicPr/>
                        </pic:nvPicPr>
                        <pic:blipFill>
                          <a:blip r:embed="rId33">
                            <a:extLst>
                              <a:ext uri="{28A0092B-C50C-407E-A947-70E740481C1C}">
                                <a14:useLocalDpi xmlns:a14="http://schemas.microsoft.com/office/drawing/2010/main" val="0"/>
                              </a:ext>
                            </a:extLst>
                          </a:blip>
                          <a:stretch>
                            <a:fillRect/>
                          </a:stretch>
                        </pic:blipFill>
                        <pic:spPr>
                          <a:xfrm>
                            <a:off x="0" y="0"/>
                            <a:ext cx="2795905" cy="405765"/>
                          </a:xfrm>
                          <a:prstGeom prst="rect">
                            <a:avLst/>
                          </a:prstGeom>
                        </pic:spPr>
                      </pic:pic>
                    </a:graphicData>
                  </a:graphic>
                </wp:inline>
              </w:drawing>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294B7B" w:rsidTr="00612AE5">
        <w:trPr>
          <w:cantSplit/>
        </w:trPr>
        <w:tc>
          <w:tcPr>
            <w:tcW w:w="1020" w:type="dxa"/>
            <w:vMerge w:val="restart"/>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Review and sample product for consistency between the </w:t>
            </w:r>
            <w:proofErr w:type="spellStart"/>
            <w:r w:rsidRPr="009211C5">
              <w:rPr>
                <w:rFonts w:ascii="Arial" w:hAnsi="Arial" w:cs="Arial"/>
                <w:b w:val="0"/>
                <w:bCs/>
                <w:szCs w:val="22"/>
              </w:rPr>
              <w:t>colorbar</w:t>
            </w:r>
            <w:proofErr w:type="spellEnd"/>
            <w:r w:rsidRPr="009211C5">
              <w:rPr>
                <w:rFonts w:ascii="Arial" w:hAnsi="Arial" w:cs="Arial"/>
                <w:b w:val="0"/>
                <w:bCs/>
                <w:szCs w:val="22"/>
              </w:rPr>
              <w:t xml:space="preserve"> and the product</w:t>
            </w:r>
          </w:p>
        </w:tc>
        <w:tc>
          <w:tcPr>
            <w:tcW w:w="647" w:type="dxa"/>
            <w:vMerge w:val="restart"/>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2814</w:t>
            </w:r>
          </w:p>
        </w:tc>
      </w:tr>
      <w:tr w:rsidR="00E50747" w:rsidRPr="00294B7B"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Product samplings are consistent with the </w:t>
            </w:r>
            <w:r>
              <w:rPr>
                <w:rFonts w:ascii="Arial" w:hAnsi="Arial" w:cs="Arial"/>
                <w:b w:val="0"/>
                <w:bCs/>
                <w:szCs w:val="22"/>
              </w:rPr>
              <w:t xml:space="preserve">appropriate </w:t>
            </w:r>
            <w:proofErr w:type="spellStart"/>
            <w:r w:rsidRPr="009211C5">
              <w:rPr>
                <w:rFonts w:ascii="Arial" w:hAnsi="Arial" w:cs="Arial"/>
                <w:b w:val="0"/>
                <w:bCs/>
                <w:szCs w:val="22"/>
              </w:rPr>
              <w:t>colorbars</w:t>
            </w:r>
            <w:proofErr w:type="spellEnd"/>
            <w:r>
              <w:rPr>
                <w:rFonts w:ascii="Arial" w:hAnsi="Arial" w:cs="Arial"/>
                <w:b w:val="0"/>
                <w:bCs/>
                <w:szCs w:val="22"/>
              </w:rPr>
              <w:t>:</w:t>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C302CB"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Single Channels</w:t>
            </w:r>
          </w:p>
        </w:tc>
      </w:tr>
      <w:tr w:rsidR="00E50747" w:rsidRPr="00C302CB"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bottom w:val="single" w:sz="4" w:space="0" w:color="000000"/>
              <w:right w:val="nil"/>
            </w:tcBorders>
          </w:tcPr>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Channels 1-6</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3EA09535" wp14:editId="3188E14E">
                  <wp:extent cx="2449902" cy="258793"/>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1.png"/>
                          <pic:cNvPicPr/>
                        </pic:nvPicPr>
                        <pic:blipFill>
                          <a:blip r:embed="rId34">
                            <a:extLst>
                              <a:ext uri="{28A0092B-C50C-407E-A947-70E740481C1C}">
                                <a14:useLocalDpi xmlns:a14="http://schemas.microsoft.com/office/drawing/2010/main" val="0"/>
                              </a:ext>
                            </a:extLst>
                          </a:blip>
                          <a:stretch>
                            <a:fillRect/>
                          </a:stretch>
                        </pic:blipFill>
                        <pic:spPr>
                          <a:xfrm>
                            <a:off x="0" y="0"/>
                            <a:ext cx="2452617" cy="259080"/>
                          </a:xfrm>
                          <a:prstGeom prst="rect">
                            <a:avLst/>
                          </a:prstGeom>
                        </pic:spPr>
                      </pic:pic>
                    </a:graphicData>
                  </a:graphic>
                </wp:inline>
              </w:drawing>
            </w:r>
          </w:p>
        </w:tc>
        <w:tc>
          <w:tcPr>
            <w:tcW w:w="4288" w:type="dxa"/>
            <w:gridSpan w:val="3"/>
            <w:tcBorders>
              <w:top w:val="nil"/>
              <w:left w:val="nil"/>
              <w:bottom w:val="single" w:sz="4" w:space="0" w:color="000000"/>
            </w:tcBorders>
          </w:tcPr>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Channels 7 - 16</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B383903" wp14:editId="66F01376">
                  <wp:extent cx="2449902" cy="2672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7-.png"/>
                          <pic:cNvPicPr/>
                        </pic:nvPicPr>
                        <pic:blipFill>
                          <a:blip r:embed="rId35">
                            <a:extLst>
                              <a:ext uri="{28A0092B-C50C-407E-A947-70E740481C1C}">
                                <a14:useLocalDpi xmlns:a14="http://schemas.microsoft.com/office/drawing/2010/main" val="0"/>
                              </a:ext>
                            </a:extLst>
                          </a:blip>
                          <a:stretch>
                            <a:fillRect/>
                          </a:stretch>
                        </pic:blipFill>
                        <pic:spPr>
                          <a:xfrm>
                            <a:off x="0" y="0"/>
                            <a:ext cx="2489145" cy="271488"/>
                          </a:xfrm>
                          <a:prstGeom prst="rect">
                            <a:avLst/>
                          </a:prstGeom>
                        </pic:spPr>
                      </pic:pic>
                    </a:graphicData>
                  </a:graphic>
                </wp:inline>
              </w:drawing>
            </w:r>
          </w:p>
        </w:tc>
      </w:tr>
      <w:tr w:rsidR="00E50747" w:rsidRPr="00C302CB"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(Differenced) Channels</w:t>
            </w:r>
          </w:p>
        </w:tc>
      </w:tr>
      <w:tr w:rsidR="00E50747" w:rsidRPr="00C302CB" w:rsidTr="00612AE5">
        <w:trPr>
          <w:cantSplit/>
        </w:trPr>
        <w:tc>
          <w:tcPr>
            <w:tcW w:w="1020" w:type="dxa"/>
            <w:vMerge/>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right w:val="nil"/>
            </w:tcBorders>
          </w:tcPr>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 Moisture (11.2-12.3 u)</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23277AF3" wp14:editId="3CA47107">
                  <wp:extent cx="2449902" cy="25016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Moisture.png"/>
                          <pic:cNvPicPr/>
                        </pic:nvPicPr>
                        <pic:blipFill>
                          <a:blip r:embed="rId36">
                            <a:extLst>
                              <a:ext uri="{28A0092B-C50C-407E-A947-70E740481C1C}">
                                <a14:useLocalDpi xmlns:a14="http://schemas.microsoft.com/office/drawing/2010/main" val="0"/>
                              </a:ext>
                            </a:extLst>
                          </a:blip>
                          <a:stretch>
                            <a:fillRect/>
                          </a:stretch>
                        </pic:blipFill>
                        <pic:spPr>
                          <a:xfrm>
                            <a:off x="0" y="0"/>
                            <a:ext cx="2532605" cy="258611"/>
                          </a:xfrm>
                          <a:prstGeom prst="rect">
                            <a:avLst/>
                          </a:prstGeom>
                        </pic:spPr>
                      </pic:pic>
                    </a:graphicData>
                  </a:graphic>
                </wp:inline>
              </w:drawing>
            </w:r>
          </w:p>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Fog (3.9-11.2 u)</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0B90EE97" wp14:editId="521DD08D">
                  <wp:extent cx="2449902" cy="24154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 Snow (0.64-0.87 u)</w:t>
            </w:r>
          </w:p>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 Vegetation (0.64-0.87 u)</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5CD685D1" wp14:editId="2CD87F8A">
                  <wp:extent cx="2449902" cy="25016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SnowVeg.png"/>
                          <pic:cNvPicPr/>
                        </pic:nvPicPr>
                        <pic:blipFill>
                          <a:blip r:embed="rId38">
                            <a:extLst>
                              <a:ext uri="{28A0092B-C50C-407E-A947-70E740481C1C}">
                                <a14:useLocalDpi xmlns:a14="http://schemas.microsoft.com/office/drawing/2010/main" val="0"/>
                              </a:ext>
                            </a:extLst>
                          </a:blip>
                          <a:stretch>
                            <a:fillRect/>
                          </a:stretch>
                        </pic:blipFill>
                        <pic:spPr>
                          <a:xfrm>
                            <a:off x="0" y="0"/>
                            <a:ext cx="2450734" cy="250251"/>
                          </a:xfrm>
                          <a:prstGeom prst="rect">
                            <a:avLst/>
                          </a:prstGeom>
                        </pic:spPr>
                      </pic:pic>
                    </a:graphicData>
                  </a:graphic>
                </wp:inline>
              </w:drawing>
            </w:r>
          </w:p>
        </w:tc>
        <w:tc>
          <w:tcPr>
            <w:tcW w:w="4288" w:type="dxa"/>
            <w:gridSpan w:val="3"/>
            <w:tcBorders>
              <w:top w:val="nil"/>
              <w:left w:val="nil"/>
            </w:tcBorders>
          </w:tcPr>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 Cloud Phase (8.5-11.2 u)</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08A19818" wp14:editId="3A5484B8">
                  <wp:extent cx="2449902" cy="258793"/>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Cloud.png"/>
                          <pic:cNvPicPr/>
                        </pic:nvPicPr>
                        <pic:blipFill>
                          <a:blip r:embed="rId39">
                            <a:extLst>
                              <a:ext uri="{28A0092B-C50C-407E-A947-70E740481C1C}">
                                <a14:useLocalDpi xmlns:a14="http://schemas.microsoft.com/office/drawing/2010/main" val="0"/>
                              </a:ext>
                            </a:extLst>
                          </a:blip>
                          <a:stretch>
                            <a:fillRect/>
                          </a:stretch>
                        </pic:blipFill>
                        <pic:spPr>
                          <a:xfrm>
                            <a:off x="0" y="0"/>
                            <a:ext cx="2459842" cy="259843"/>
                          </a:xfrm>
                          <a:prstGeom prst="rect">
                            <a:avLst/>
                          </a:prstGeom>
                        </pic:spPr>
                      </pic:pic>
                    </a:graphicData>
                  </a:graphic>
                </wp:inline>
              </w:drawing>
            </w:r>
          </w:p>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Fog (3.9-11.2 u)</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577462EE" wp14:editId="2704275E">
                  <wp:extent cx="2449902" cy="24154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E50747" w:rsidRPr="00612AE5" w:rsidRDefault="00E50747" w:rsidP="00612AE5">
            <w:pPr>
              <w:pStyle w:val="Tableheading"/>
              <w:snapToGrid w:val="0"/>
              <w:spacing w:before="120" w:after="120"/>
              <w:rPr>
                <w:rFonts w:ascii="Arial" w:hAnsi="Arial" w:cs="Arial"/>
                <w:bCs/>
                <w:sz w:val="20"/>
                <w:szCs w:val="20"/>
              </w:rPr>
            </w:pPr>
            <w:r w:rsidRPr="00612AE5">
              <w:rPr>
                <w:rFonts w:ascii="Arial" w:hAnsi="Arial" w:cs="Arial"/>
                <w:bCs/>
                <w:sz w:val="20"/>
                <w:szCs w:val="20"/>
              </w:rPr>
              <w:t>Derived – Upper Level Info (11.2-6.19 u)</w:t>
            </w:r>
          </w:p>
          <w:p w:rsidR="00E50747" w:rsidRPr="00612AE5" w:rsidRDefault="00E50747" w:rsidP="00612AE5">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56711FE" wp14:editId="3E2A3D1A">
                  <wp:extent cx="2449902" cy="258556"/>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UpLvl.png"/>
                          <pic:cNvPicPr/>
                        </pic:nvPicPr>
                        <pic:blipFill>
                          <a:blip r:embed="rId40">
                            <a:extLst>
                              <a:ext uri="{28A0092B-C50C-407E-A947-70E740481C1C}">
                                <a14:useLocalDpi xmlns:a14="http://schemas.microsoft.com/office/drawing/2010/main" val="0"/>
                              </a:ext>
                            </a:extLst>
                          </a:blip>
                          <a:stretch>
                            <a:fillRect/>
                          </a:stretch>
                        </pic:blipFill>
                        <pic:spPr>
                          <a:xfrm>
                            <a:off x="0" y="0"/>
                            <a:ext cx="2496972" cy="263524"/>
                          </a:xfrm>
                          <a:prstGeom prst="rect">
                            <a:avLst/>
                          </a:prstGeom>
                        </pic:spPr>
                      </pic:pic>
                    </a:graphicData>
                  </a:graphic>
                </wp:inline>
              </w:drawing>
            </w:r>
          </w:p>
          <w:p w:rsidR="00E50747" w:rsidRPr="00612AE5" w:rsidRDefault="00E50747" w:rsidP="00612AE5">
            <w:pPr>
              <w:pStyle w:val="Tableheading"/>
              <w:snapToGrid w:val="0"/>
              <w:spacing w:before="120" w:after="120"/>
              <w:rPr>
                <w:rFonts w:ascii="Arial" w:hAnsi="Arial" w:cs="Arial"/>
                <w:bCs/>
                <w:sz w:val="20"/>
                <w:szCs w:val="20"/>
              </w:rPr>
            </w:pPr>
          </w:p>
        </w:tc>
      </w:tr>
      <w:tr w:rsidR="00E50747" w:rsidRPr="009211C5" w:rsidTr="00612AE5">
        <w:trPr>
          <w:cantSplit/>
        </w:trPr>
        <w:tc>
          <w:tcPr>
            <w:tcW w:w="1020" w:type="dxa"/>
            <w:vMerge w:val="restart"/>
            <w:shd w:val="clear" w:color="auto" w:fill="auto"/>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E50747" w:rsidRPr="009211C5"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E50747" w:rsidRPr="009211C5" w:rsidRDefault="005D22B4" w:rsidP="001A66AA">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00E50747" w:rsidRPr="009211C5">
              <w:rPr>
                <w:rFonts w:ascii="Arial" w:hAnsi="Arial" w:cs="Arial"/>
                <w:b w:val="0"/>
                <w:bCs/>
                <w:szCs w:val="22"/>
              </w:rPr>
              <w:t xml:space="preserve"> continues looping and updating</w:t>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1A66AA">
            <w:pPr>
              <w:pStyle w:val="Tableheading"/>
              <w:snapToGrid w:val="0"/>
              <w:spacing w:beforeLines="20" w:before="48" w:afterLines="20" w:after="48"/>
              <w:jc w:val="left"/>
              <w:rPr>
                <w:rFonts w:ascii="Arial" w:hAnsi="Arial" w:cs="Arial"/>
                <w:b w:val="0"/>
                <w:bCs/>
                <w:color w:val="FF0000"/>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bookmarkStart w:id="70" w:name="_Ref384134261"/>
          </w:p>
        </w:tc>
        <w:bookmarkEnd w:id="70"/>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North American</w:t>
            </w:r>
          </w:p>
          <w:p w:rsidR="00E50747" w:rsidRPr="009211C5" w:rsidRDefault="00E50747" w:rsidP="00612AE5">
            <w:pPr>
              <w:pStyle w:val="Tableheading"/>
              <w:snapToGrid w:val="0"/>
              <w:spacing w:beforeLines="20" w:before="48" w:afterLines="20" w:after="48"/>
              <w:jc w:val="left"/>
              <w:rPr>
                <w:rFonts w:ascii="Arial" w:hAnsi="Arial" w:cs="Arial"/>
                <w:b w:val="0"/>
                <w:bCs/>
                <w:szCs w:val="22"/>
              </w:rPr>
            </w:pPr>
          </w:p>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E50747" w:rsidRPr="009211C5" w:rsidRDefault="00E50747" w:rsidP="00612AE5">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E50747" w:rsidRPr="009211C5" w:rsidRDefault="0094600C" w:rsidP="00612AE5">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G</w:t>
            </w:r>
            <w:r w:rsidR="00E50747" w:rsidRPr="009211C5">
              <w:rPr>
                <w:rFonts w:ascii="Arial" w:hAnsi="Arial" w:cs="Arial"/>
                <w:b w:val="0"/>
                <w:bCs/>
                <w:i/>
                <w:color w:val="3333FF"/>
                <w:sz w:val="20"/>
                <w:szCs w:val="20"/>
              </w:rPr>
              <w:t xml:space="preserve">OES-R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By Sector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All Channels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w:t>
            </w:r>
            <w:r w:rsidR="00E50747">
              <w:rPr>
                <w:rFonts w:ascii="Arial" w:hAnsi="Arial" w:cs="Arial"/>
                <w:b w:val="0"/>
                <w:bCs/>
                <w:i/>
                <w:color w:val="3333FF"/>
                <w:sz w:val="20"/>
                <w:szCs w:val="20"/>
              </w:rPr>
              <w:t>Alaska</w:t>
            </w:r>
            <w:r w:rsidR="00E50747" w:rsidRPr="009211C5">
              <w:rPr>
                <w:rFonts w:ascii="Arial" w:hAnsi="Arial" w:cs="Arial"/>
                <w:b w:val="0"/>
                <w:bCs/>
                <w:i/>
                <w:color w:val="3333FF"/>
                <w:sz w:val="20"/>
                <w:szCs w:val="20"/>
              </w:rPr>
              <w:t xml:space="preserve"> </w:t>
            </w:r>
            <w:r w:rsidR="00E50747" w:rsidRPr="009211C5">
              <w:rPr>
                <w:rFonts w:ascii="Arial" w:hAnsi="Arial" w:cs="Arial"/>
                <w:b w:val="0"/>
                <w:bCs/>
                <w:i/>
                <w:color w:val="3333FF"/>
                <w:sz w:val="20"/>
                <w:szCs w:val="20"/>
              </w:rPr>
              <w:sym w:font="Wingdings" w:char="F0E0"/>
            </w:r>
            <w:r w:rsidR="00E50747" w:rsidRPr="009211C5">
              <w:rPr>
                <w:rFonts w:ascii="Arial" w:hAnsi="Arial" w:cs="Arial"/>
                <w:b w:val="0"/>
                <w:bCs/>
                <w:i/>
                <w:color w:val="3333FF"/>
                <w:sz w:val="20"/>
                <w:szCs w:val="20"/>
              </w:rPr>
              <w:t xml:space="preserve"> </w:t>
            </w:r>
            <w:r w:rsidR="00A451C4">
              <w:rPr>
                <w:rFonts w:ascii="Arial" w:hAnsi="Arial" w:cs="Arial"/>
                <w:b w:val="0"/>
                <w:bCs/>
                <w:i/>
                <w:color w:val="3333FF"/>
                <w:sz w:val="20"/>
                <w:szCs w:val="20"/>
              </w:rPr>
              <w:t xml:space="preserve">Channel </w:t>
            </w:r>
            <w:r w:rsidR="00E50747" w:rsidRPr="009211C5">
              <w:rPr>
                <w:rFonts w:ascii="Arial" w:hAnsi="Arial" w:cs="Arial"/>
                <w:b w:val="0"/>
                <w:bCs/>
                <w:i/>
                <w:color w:val="3333FF"/>
                <w:sz w:val="20"/>
                <w:szCs w:val="20"/>
              </w:rPr>
              <w:t>6</w:t>
            </w:r>
            <w:r w:rsidR="00A451C4">
              <w:rPr>
                <w:rFonts w:ascii="Arial" w:hAnsi="Arial" w:cs="Arial"/>
                <w:b w:val="0"/>
                <w:bCs/>
                <w:i/>
                <w:color w:val="3333FF"/>
                <w:sz w:val="20"/>
                <w:szCs w:val="20"/>
              </w:rPr>
              <w:t>(</w:t>
            </w:r>
            <w:r w:rsidR="00E50747" w:rsidRPr="009211C5">
              <w:rPr>
                <w:rFonts w:ascii="Arial" w:hAnsi="Arial" w:cs="Arial"/>
                <w:b w:val="0"/>
                <w:bCs/>
                <w:i/>
                <w:color w:val="3333FF"/>
                <w:sz w:val="20"/>
                <w:szCs w:val="20"/>
              </w:rPr>
              <w:t>2.25u</w:t>
            </w:r>
            <w:r w:rsidR="00A451C4">
              <w:rPr>
                <w:rFonts w:ascii="Arial" w:hAnsi="Arial" w:cs="Arial"/>
                <w:b w:val="0"/>
                <w:bCs/>
                <w:i/>
                <w:color w:val="3333FF"/>
                <w:sz w:val="20"/>
                <w:szCs w:val="20"/>
              </w:rPr>
              <w:t>)</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 2815, 2985</w:t>
            </w:r>
          </w:p>
        </w:tc>
      </w:tr>
      <w:tr w:rsidR="00E50747" w:rsidRPr="009211C5" w:rsidTr="00612AE5">
        <w:trPr>
          <w:cantSplit/>
        </w:trPr>
        <w:tc>
          <w:tcPr>
            <w:tcW w:w="1020" w:type="dxa"/>
            <w:vMerge/>
            <w:shd w:val="clear" w:color="auto" w:fill="auto"/>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CH-06-2.25um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Alaska</w:t>
            </w:r>
            <w:r w:rsidRPr="009211C5">
              <w:rPr>
                <w:rFonts w:ascii="Arial" w:hAnsi="Arial" w:cs="Arial"/>
                <w:b w:val="0"/>
                <w:bCs/>
                <w:szCs w:val="22"/>
              </w:rPr>
              <w:t xml:space="preserve"> region of the </w:t>
            </w:r>
            <w:r w:rsidRPr="009211C5">
              <w:rPr>
                <w:rFonts w:ascii="Arial" w:hAnsi="Arial" w:cs="Arial"/>
                <w:bCs/>
                <w:szCs w:val="22"/>
              </w:rPr>
              <w:t>North American</w:t>
            </w:r>
            <w:r w:rsidRPr="009211C5">
              <w:rPr>
                <w:rFonts w:ascii="Arial" w:hAnsi="Arial" w:cs="Arial"/>
                <w:b w:val="0"/>
                <w:bCs/>
                <w:szCs w:val="22"/>
              </w:rPr>
              <w:t xml:space="preserve"> projection</w:t>
            </w:r>
          </w:p>
          <w:p w:rsidR="00C055B8" w:rsidRPr="009211C5" w:rsidRDefault="00F11FBA" w:rsidP="00612AE5">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7576E3A3" wp14:editId="6D07D235">
                  <wp:extent cx="2373443" cy="1647645"/>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6_2.25um_N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1697" cy="1653375"/>
                          </a:xfrm>
                          <a:prstGeom prst="rect">
                            <a:avLst/>
                          </a:prstGeom>
                        </pic:spPr>
                      </pic:pic>
                    </a:graphicData>
                  </a:graphic>
                </wp:inline>
              </w:drawing>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Equidistant Cylindrical</w:t>
            </w:r>
          </w:p>
          <w:p w:rsidR="00E50747" w:rsidRPr="009211C5" w:rsidRDefault="00E50747" w:rsidP="00612AE5">
            <w:pPr>
              <w:pStyle w:val="Tableheading"/>
              <w:snapToGrid w:val="0"/>
              <w:spacing w:beforeLines="20" w:before="48" w:afterLines="20" w:after="48"/>
              <w:jc w:val="left"/>
              <w:rPr>
                <w:rFonts w:ascii="Arial" w:hAnsi="Arial" w:cs="Arial"/>
                <w:b w:val="0"/>
                <w:bCs/>
                <w:szCs w:val="22"/>
              </w:rPr>
            </w:pPr>
          </w:p>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Eq</w:t>
            </w:r>
            <w:proofErr w:type="spellEnd"/>
            <w:r w:rsidRPr="009211C5">
              <w:rPr>
                <w:rFonts w:ascii="Arial" w:hAnsi="Arial" w:cs="Arial"/>
                <w:b w:val="0"/>
                <w:bCs/>
                <w:i/>
                <w:color w:val="3333FF"/>
                <w:sz w:val="20"/>
                <w:szCs w:val="20"/>
              </w:rPr>
              <w:t xml:space="preserve"> Cylindrical</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50747" w:rsidRPr="009211C5"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612AE5"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 xml:space="preserve">Scale is set to </w:t>
            </w:r>
            <w:proofErr w:type="spellStart"/>
            <w:r w:rsidRPr="00612AE5">
              <w:rPr>
                <w:rFonts w:ascii="Arial" w:hAnsi="Arial" w:cs="Arial"/>
                <w:bCs/>
                <w:sz w:val="20"/>
                <w:szCs w:val="20"/>
              </w:rPr>
              <w:t>Eq</w:t>
            </w:r>
            <w:proofErr w:type="spellEnd"/>
            <w:r w:rsidRPr="00612AE5">
              <w:rPr>
                <w:rFonts w:ascii="Arial" w:hAnsi="Arial" w:cs="Arial"/>
                <w:bCs/>
                <w:sz w:val="20"/>
                <w:szCs w:val="20"/>
              </w:rPr>
              <w:t xml:space="preserve"> Cylindrical</w:t>
            </w:r>
          </w:p>
          <w:p w:rsidR="00E50747" w:rsidRPr="00612AE5"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Frames are set to 15</w:t>
            </w:r>
          </w:p>
          <w:p w:rsidR="00E50747" w:rsidRPr="00612AE5"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The product is visible</w:t>
            </w:r>
            <w:r w:rsidR="00551E50">
              <w:rPr>
                <w:rFonts w:ascii="Arial" w:hAnsi="Arial" w:cs="Arial"/>
                <w:b w:val="0"/>
                <w:bCs/>
                <w:sz w:val="20"/>
                <w:szCs w:val="20"/>
              </w:rPr>
              <w:t>,</w:t>
            </w:r>
            <w:r w:rsidRPr="00612AE5">
              <w:rPr>
                <w:rFonts w:ascii="Arial" w:hAnsi="Arial" w:cs="Arial"/>
                <w:b w:val="0"/>
                <w:bCs/>
                <w:sz w:val="20"/>
                <w:szCs w:val="20"/>
              </w:rPr>
              <w:t xml:space="preserve"> looping and updating</w:t>
            </w:r>
          </w:p>
          <w:p w:rsidR="00E50747" w:rsidRPr="009211C5" w:rsidRDefault="00F11FBA"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60182DF8" wp14:editId="1AA86088">
                  <wp:extent cx="2482434" cy="1656272"/>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6_2.25um_EqCy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85249" cy="1658150"/>
                          </a:xfrm>
                          <a:prstGeom prst="rect">
                            <a:avLst/>
                          </a:prstGeom>
                        </pic:spPr>
                      </pic:pic>
                    </a:graphicData>
                  </a:graphic>
                </wp:inline>
              </w:drawing>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E55B74" w:rsidTr="00612AE5">
        <w:trPr>
          <w:cantSplit/>
        </w:trPr>
        <w:tc>
          <w:tcPr>
            <w:tcW w:w="1020" w:type="dxa"/>
            <w:vMerge w:val="restart"/>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E50747" w:rsidRPr="00294B7B" w:rsidRDefault="00E50747" w:rsidP="00612AE5">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00AB10A1">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50747" w:rsidRPr="00E55B74"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Mercator</w:t>
            </w:r>
          </w:p>
          <w:p w:rsidR="00E50747" w:rsidRPr="00612AE5" w:rsidRDefault="00E50747" w:rsidP="00612AE5">
            <w:pPr>
              <w:pStyle w:val="Tableheading"/>
              <w:snapToGrid w:val="0"/>
              <w:spacing w:beforeLines="20" w:before="48" w:afterLines="20" w:after="48"/>
              <w:jc w:val="left"/>
              <w:rPr>
                <w:rFonts w:ascii="Arial" w:hAnsi="Arial" w:cs="Arial"/>
                <w:b w:val="0"/>
                <w:bCs/>
                <w:sz w:val="20"/>
                <w:szCs w:val="20"/>
              </w:rPr>
            </w:pPr>
          </w:p>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612AE5">
              <w:rPr>
                <w:rFonts w:ascii="Arial" w:hAnsi="Arial" w:cs="Arial"/>
                <w:b w:val="0"/>
                <w:bCs/>
                <w:sz w:val="20"/>
                <w:szCs w:val="20"/>
              </w:rPr>
              <w:t xml:space="preserve">In CAVE select </w:t>
            </w:r>
            <w:r w:rsidRPr="00551E50">
              <w:rPr>
                <w:rFonts w:ascii="Arial" w:hAnsi="Arial" w:cs="Arial"/>
                <w:b w:val="0"/>
                <w:bCs/>
                <w:i/>
                <w:color w:val="3333FF"/>
                <w:sz w:val="20"/>
                <w:szCs w:val="20"/>
              </w:rPr>
              <w:t xml:space="preserve">Scale </w:t>
            </w:r>
            <w:r w:rsidRPr="00551E50">
              <w:rPr>
                <w:rFonts w:ascii="Arial" w:hAnsi="Arial" w:cs="Arial"/>
                <w:b w:val="0"/>
                <w:bCs/>
                <w:i/>
                <w:color w:val="3333FF"/>
                <w:sz w:val="20"/>
                <w:szCs w:val="20"/>
              </w:rPr>
              <w:sym w:font="Wingdings" w:char="F0E0"/>
            </w:r>
            <w:r w:rsidRPr="00551E50">
              <w:rPr>
                <w:rFonts w:ascii="Arial" w:hAnsi="Arial" w:cs="Arial"/>
                <w:b w:val="0"/>
                <w:bCs/>
                <w:i/>
                <w:color w:val="3333FF"/>
                <w:sz w:val="20"/>
                <w:szCs w:val="20"/>
              </w:rPr>
              <w:t xml:space="preserve"> Mercator</w:t>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E55B74"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612AE5" w:rsidRDefault="00E50747" w:rsidP="00612AE5">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 xml:space="preserve">The Scale is set to the </w:t>
            </w:r>
            <w:r w:rsidRPr="00612AE5">
              <w:rPr>
                <w:rFonts w:ascii="Arial" w:hAnsi="Arial" w:cs="Arial"/>
                <w:bCs/>
                <w:sz w:val="20"/>
                <w:szCs w:val="20"/>
              </w:rPr>
              <w:t>Mercator</w:t>
            </w:r>
            <w:r w:rsidRPr="00612AE5">
              <w:rPr>
                <w:rFonts w:ascii="Arial" w:hAnsi="Arial" w:cs="Arial"/>
                <w:b w:val="0"/>
                <w:bCs/>
                <w:sz w:val="20"/>
                <w:szCs w:val="20"/>
              </w:rPr>
              <w:t xml:space="preserve"> projection view (see below).</w:t>
            </w:r>
          </w:p>
          <w:p w:rsidR="00E50747" w:rsidRPr="00612AE5" w:rsidRDefault="00E50747" w:rsidP="00612AE5">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Frames are set to 15</w:t>
            </w:r>
          </w:p>
          <w:p w:rsidR="00E50747" w:rsidRPr="00612AE5" w:rsidRDefault="00E50747" w:rsidP="00612AE5">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The product is visible</w:t>
            </w:r>
            <w:r w:rsidR="00551E50">
              <w:rPr>
                <w:rFonts w:ascii="Arial" w:hAnsi="Arial" w:cs="Arial"/>
                <w:b w:val="0"/>
                <w:bCs/>
                <w:sz w:val="20"/>
                <w:szCs w:val="20"/>
              </w:rPr>
              <w:t>,</w:t>
            </w:r>
            <w:r w:rsidRPr="00612AE5">
              <w:rPr>
                <w:rFonts w:ascii="Arial" w:hAnsi="Arial" w:cs="Arial"/>
                <w:b w:val="0"/>
                <w:bCs/>
                <w:sz w:val="20"/>
                <w:szCs w:val="20"/>
              </w:rPr>
              <w:t xml:space="preserve"> looping and updating</w:t>
            </w:r>
          </w:p>
          <w:p w:rsidR="00E50747" w:rsidRPr="009211C5" w:rsidRDefault="00F11FBA" w:rsidP="00612AE5">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 w:val="20"/>
                <w:szCs w:val="20"/>
                <w:lang w:eastAsia="en-US"/>
              </w:rPr>
              <w:drawing>
                <wp:inline distT="0" distB="0" distL="0" distR="0" wp14:anchorId="488C084A" wp14:editId="3F26D247">
                  <wp:extent cx="2622184" cy="1716657"/>
                  <wp:effectExtent l="0" t="0" r="698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6_2.25um_Mer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9206" cy="1734348"/>
                          </a:xfrm>
                          <a:prstGeom prst="rect">
                            <a:avLst/>
                          </a:prstGeom>
                        </pic:spPr>
                      </pic:pic>
                    </a:graphicData>
                  </a:graphic>
                </wp:inline>
              </w:drawing>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vAlign w:val="center"/>
          </w:tcPr>
          <w:p w:rsidR="00E50747" w:rsidRPr="009211C5" w:rsidRDefault="00E50747" w:rsidP="00612AE5">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2AE5">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AK Region (Polar Stereographic)</w:t>
            </w:r>
          </w:p>
          <w:p w:rsidR="00E50747" w:rsidRPr="009211C5" w:rsidRDefault="00E50747" w:rsidP="00612AE5">
            <w:pPr>
              <w:pStyle w:val="Tableheading"/>
              <w:snapToGrid w:val="0"/>
              <w:spacing w:beforeLines="20" w:before="48" w:afterLines="20" w:after="48"/>
              <w:jc w:val="left"/>
              <w:rPr>
                <w:rFonts w:ascii="Arial" w:hAnsi="Arial" w:cs="Arial"/>
                <w:b w:val="0"/>
                <w:bCs/>
                <w:szCs w:val="22"/>
              </w:rPr>
            </w:pPr>
          </w:p>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AKREGI</w:t>
            </w:r>
          </w:p>
        </w:tc>
        <w:tc>
          <w:tcPr>
            <w:tcW w:w="647"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612AE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50747" w:rsidRPr="009211C5"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612AE5"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 xml:space="preserve">The Scale is set to the </w:t>
            </w:r>
            <w:r w:rsidRPr="00612AE5">
              <w:rPr>
                <w:rFonts w:ascii="Arial" w:hAnsi="Arial" w:cs="Arial"/>
                <w:bCs/>
                <w:sz w:val="20"/>
                <w:szCs w:val="20"/>
              </w:rPr>
              <w:t>Alaska</w:t>
            </w:r>
            <w:r w:rsidRPr="00612AE5">
              <w:rPr>
                <w:rFonts w:ascii="Arial" w:hAnsi="Arial" w:cs="Arial"/>
                <w:b w:val="0"/>
                <w:bCs/>
                <w:sz w:val="20"/>
                <w:szCs w:val="20"/>
              </w:rPr>
              <w:t xml:space="preserve"> projection view (see below).</w:t>
            </w:r>
          </w:p>
          <w:p w:rsidR="00E50747" w:rsidRPr="00612AE5"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612AE5">
              <w:rPr>
                <w:rFonts w:ascii="Arial" w:hAnsi="Arial" w:cs="Arial"/>
                <w:b w:val="0"/>
                <w:bCs/>
                <w:sz w:val="20"/>
                <w:szCs w:val="20"/>
              </w:rPr>
              <w:t>Frames are set to 15</w:t>
            </w:r>
          </w:p>
          <w:p w:rsidR="00E50747" w:rsidRPr="00612AE5" w:rsidRDefault="00551E50"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The product is visible</w:t>
            </w:r>
            <w:r>
              <w:rPr>
                <w:rFonts w:ascii="Arial" w:hAnsi="Arial" w:cs="Arial"/>
                <w:b w:val="0"/>
                <w:bCs/>
                <w:sz w:val="20"/>
                <w:szCs w:val="20"/>
              </w:rPr>
              <w:t>,</w:t>
            </w:r>
            <w:r w:rsidRPr="00294B7B">
              <w:rPr>
                <w:rFonts w:ascii="Arial" w:hAnsi="Arial" w:cs="Arial"/>
                <w:b w:val="0"/>
                <w:bCs/>
                <w:sz w:val="20"/>
                <w:szCs w:val="20"/>
              </w:rPr>
              <w:t xml:space="preserve"> looping and updating</w:t>
            </w:r>
          </w:p>
          <w:p w:rsidR="00E50747" w:rsidRPr="009211C5" w:rsidRDefault="00F11FBA" w:rsidP="00612AE5">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4F5DCE00" wp14:editId="5CB4B887">
                  <wp:extent cx="2527539" cy="1676516"/>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6_2.25um_AKRe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8869" cy="1684031"/>
                          </a:xfrm>
                          <a:prstGeom prst="rect">
                            <a:avLst/>
                          </a:prstGeom>
                        </pic:spPr>
                      </pic:pic>
                    </a:graphicData>
                  </a:graphic>
                </wp:inline>
              </w:drawing>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vAlign w:val="center"/>
          </w:tcPr>
          <w:p w:rsidR="00E50747" w:rsidRPr="009211C5" w:rsidRDefault="00E50747"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CONUS (Lambert Conformal)</w:t>
            </w:r>
          </w:p>
          <w:p w:rsidR="00E50747" w:rsidRPr="009211C5" w:rsidRDefault="00E50747" w:rsidP="00AA7D5B">
            <w:pPr>
              <w:pStyle w:val="Tableheading"/>
              <w:snapToGrid w:val="0"/>
              <w:spacing w:beforeLines="20" w:before="48" w:afterLines="20" w:after="48"/>
              <w:jc w:val="left"/>
              <w:rPr>
                <w:rFonts w:ascii="Arial" w:hAnsi="Arial" w:cs="Arial"/>
                <w:b w:val="0"/>
                <w:bCs/>
                <w:szCs w:val="22"/>
              </w:rPr>
            </w:pPr>
          </w:p>
          <w:p w:rsidR="00E50747" w:rsidRPr="009211C5" w:rsidRDefault="00E50747"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proofErr w:type="spellStart"/>
            <w:r w:rsidRPr="009211C5">
              <w:rPr>
                <w:rFonts w:ascii="Arial" w:hAnsi="Arial" w:cs="Arial"/>
                <w:b w:val="0"/>
                <w:bCs/>
                <w:i/>
                <w:color w:val="3333FF"/>
                <w:sz w:val="20"/>
                <w:szCs w:val="20"/>
              </w:rPr>
              <w:t>WConus</w:t>
            </w:r>
            <w:proofErr w:type="spellEnd"/>
          </w:p>
        </w:tc>
        <w:tc>
          <w:tcPr>
            <w:tcW w:w="647" w:type="dxa"/>
            <w:vMerge w:val="restart"/>
          </w:tcPr>
          <w:p w:rsidR="00E50747" w:rsidRPr="009211C5" w:rsidRDefault="00E50747"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50747" w:rsidRPr="009211C5"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AA7D5B" w:rsidRDefault="00E50747"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 xml:space="preserve">The Scale is set to the </w:t>
            </w:r>
            <w:r w:rsidRPr="00AA7D5B">
              <w:rPr>
                <w:rFonts w:ascii="Arial" w:hAnsi="Arial" w:cs="Arial"/>
                <w:bCs/>
                <w:sz w:val="20"/>
                <w:szCs w:val="20"/>
              </w:rPr>
              <w:t>West CONUS</w:t>
            </w:r>
            <w:r w:rsidRPr="00AA7D5B">
              <w:rPr>
                <w:rFonts w:ascii="Arial" w:hAnsi="Arial" w:cs="Arial"/>
                <w:b w:val="0"/>
                <w:bCs/>
                <w:sz w:val="20"/>
                <w:szCs w:val="20"/>
              </w:rPr>
              <w:t xml:space="preserve"> projection view (see below).</w:t>
            </w:r>
          </w:p>
          <w:p w:rsidR="00E50747" w:rsidRPr="00AA7D5B" w:rsidRDefault="00E50747"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Frames are set to 15</w:t>
            </w:r>
          </w:p>
          <w:p w:rsidR="00E50747" w:rsidRPr="00AA7D5B" w:rsidRDefault="00E50747"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A portion of the product may be visible. If so, the product continues looping and updating</w:t>
            </w:r>
          </w:p>
          <w:p w:rsidR="00E50747" w:rsidRPr="009211C5" w:rsidRDefault="005914ED"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C180DC7" wp14:editId="61D552FF">
                  <wp:extent cx="2501661" cy="167941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6_2.25um_WC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1351" cy="1685918"/>
                          </a:xfrm>
                          <a:prstGeom prst="rect">
                            <a:avLst/>
                          </a:prstGeom>
                        </pic:spPr>
                      </pic:pic>
                    </a:graphicData>
                  </a:graphic>
                </wp:inline>
              </w:drawing>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r>
      <w:tr w:rsidR="004E10D2" w:rsidRPr="00E55B74" w:rsidTr="00612AE5">
        <w:trPr>
          <w:cantSplit/>
        </w:trPr>
        <w:tc>
          <w:tcPr>
            <w:tcW w:w="1020" w:type="dxa"/>
            <w:vMerge w:val="restart"/>
            <w:vAlign w:val="center"/>
          </w:tcPr>
          <w:p w:rsidR="004E10D2" w:rsidRPr="009211C5" w:rsidRDefault="004E10D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4E10D2" w:rsidRPr="009211C5" w:rsidRDefault="004E10D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Full Disk</w:t>
            </w:r>
          </w:p>
          <w:p w:rsidR="004E10D2" w:rsidRPr="00AA7D5B" w:rsidRDefault="004E10D2" w:rsidP="00AA7D5B">
            <w:pPr>
              <w:pStyle w:val="Tableheading"/>
              <w:snapToGrid w:val="0"/>
              <w:spacing w:beforeLines="20" w:before="48" w:afterLines="20" w:after="48"/>
              <w:jc w:val="left"/>
              <w:rPr>
                <w:rFonts w:ascii="Arial" w:hAnsi="Arial" w:cs="Arial"/>
                <w:b w:val="0"/>
                <w:bCs/>
                <w:sz w:val="20"/>
                <w:szCs w:val="20"/>
              </w:rPr>
            </w:pPr>
          </w:p>
          <w:p w:rsidR="00AA7D5B" w:rsidRPr="00AA7D5B" w:rsidRDefault="004E10D2" w:rsidP="00AA7D5B">
            <w:pPr>
              <w:pStyle w:val="Tableheading"/>
              <w:snapToGrid w:val="0"/>
              <w:spacing w:beforeLines="20" w:before="48" w:afterLines="20" w:after="48"/>
              <w:jc w:val="left"/>
              <w:rPr>
                <w:rFonts w:ascii="Arial" w:hAnsi="Arial" w:cs="Arial"/>
                <w:b w:val="0"/>
                <w:bCs/>
                <w:i/>
                <w:color w:val="3333FF"/>
                <w:sz w:val="20"/>
                <w:szCs w:val="20"/>
              </w:rPr>
            </w:pPr>
            <w:r w:rsidRPr="00AA7D5B">
              <w:rPr>
                <w:rFonts w:ascii="Arial" w:hAnsi="Arial" w:cs="Arial"/>
                <w:b w:val="0"/>
                <w:bCs/>
                <w:sz w:val="20"/>
                <w:szCs w:val="20"/>
              </w:rPr>
              <w:t xml:space="preserve">In CAVE select </w:t>
            </w:r>
            <w:r w:rsidRPr="00551E50">
              <w:rPr>
                <w:rFonts w:ascii="Arial" w:hAnsi="Arial" w:cs="Arial"/>
                <w:b w:val="0"/>
                <w:bCs/>
                <w:i/>
                <w:color w:val="3333FF"/>
                <w:sz w:val="20"/>
                <w:szCs w:val="20"/>
              </w:rPr>
              <w:t xml:space="preserve">Scale </w:t>
            </w:r>
            <w:r w:rsidRPr="00551E50">
              <w:rPr>
                <w:rFonts w:ascii="Arial" w:hAnsi="Arial" w:cs="Arial"/>
                <w:b w:val="0"/>
                <w:bCs/>
                <w:i/>
                <w:color w:val="3333FF"/>
                <w:sz w:val="20"/>
                <w:szCs w:val="20"/>
              </w:rPr>
              <w:sym w:font="Wingdings" w:char="F0E0"/>
            </w:r>
            <w:r w:rsidRPr="00551E50">
              <w:rPr>
                <w:rFonts w:ascii="Arial" w:hAnsi="Arial" w:cs="Arial"/>
                <w:b w:val="0"/>
                <w:bCs/>
                <w:i/>
                <w:color w:val="3333FF"/>
                <w:sz w:val="20"/>
                <w:szCs w:val="20"/>
              </w:rPr>
              <w:t xml:space="preserve"> GOES-R</w:t>
            </w:r>
            <w:r w:rsidR="00AA7D5B">
              <w:rPr>
                <w:rFonts w:ascii="Arial" w:hAnsi="Arial" w:cs="Arial"/>
                <w:b w:val="0"/>
                <w:bCs/>
                <w:i/>
                <w:color w:val="3333FF"/>
                <w:sz w:val="20"/>
                <w:szCs w:val="20"/>
              </w:rPr>
              <w:t xml:space="preserve"> WFD</w:t>
            </w:r>
          </w:p>
        </w:tc>
        <w:tc>
          <w:tcPr>
            <w:tcW w:w="647" w:type="dxa"/>
            <w:vMerge w:val="restart"/>
          </w:tcPr>
          <w:p w:rsidR="004E10D2" w:rsidRPr="009211C5" w:rsidRDefault="004E10D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4E10D2" w:rsidRPr="009211C5" w:rsidRDefault="004E10D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50747" w:rsidRPr="00E55B74" w:rsidTr="00612AE5">
        <w:trPr>
          <w:cantSplit/>
        </w:trPr>
        <w:tc>
          <w:tcPr>
            <w:tcW w:w="1020" w:type="dxa"/>
            <w:vMerge/>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71" w:name="_Ref373321396"/>
          </w:p>
        </w:tc>
        <w:bookmarkEnd w:id="71"/>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AA7D5B"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 xml:space="preserve">The Scale is set to the </w:t>
            </w:r>
            <w:r w:rsidRPr="00AA7D5B">
              <w:rPr>
                <w:rFonts w:ascii="Arial" w:hAnsi="Arial" w:cs="Arial"/>
                <w:bCs/>
                <w:sz w:val="20"/>
                <w:szCs w:val="20"/>
              </w:rPr>
              <w:t xml:space="preserve">West Full Disk </w:t>
            </w:r>
            <w:r w:rsidRPr="00AA7D5B">
              <w:rPr>
                <w:rFonts w:ascii="Arial" w:hAnsi="Arial" w:cs="Arial"/>
                <w:b w:val="0"/>
                <w:bCs/>
                <w:sz w:val="20"/>
                <w:szCs w:val="20"/>
              </w:rPr>
              <w:t>projection view (see below).</w:t>
            </w:r>
          </w:p>
          <w:p w:rsidR="00E50747" w:rsidRPr="00AA7D5B"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Frames are set to 15</w:t>
            </w:r>
          </w:p>
          <w:p w:rsidR="00E50747" w:rsidRPr="00AA7D5B" w:rsidRDefault="00E50747"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The product is visible</w:t>
            </w:r>
            <w:r w:rsidR="00551E50">
              <w:rPr>
                <w:rFonts w:ascii="Arial" w:hAnsi="Arial" w:cs="Arial"/>
                <w:b w:val="0"/>
                <w:bCs/>
                <w:sz w:val="20"/>
                <w:szCs w:val="20"/>
              </w:rPr>
              <w:t>,</w:t>
            </w:r>
            <w:r w:rsidRPr="00AA7D5B">
              <w:rPr>
                <w:rFonts w:ascii="Arial" w:hAnsi="Arial" w:cs="Arial"/>
                <w:b w:val="0"/>
                <w:bCs/>
                <w:sz w:val="20"/>
                <w:szCs w:val="20"/>
              </w:rPr>
              <w:t xml:space="preserve"> looping and updating</w:t>
            </w:r>
          </w:p>
          <w:p w:rsidR="00E50747" w:rsidRPr="009211C5" w:rsidRDefault="00AE6094"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4FDDFA52" wp14:editId="11D8F508">
                  <wp:extent cx="2493034" cy="1826901"/>
                  <wp:effectExtent l="0" t="0" r="254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AK_Ch06_2.25um_WF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93879" cy="1827520"/>
                          </a:xfrm>
                          <a:prstGeom prst="rect">
                            <a:avLst/>
                          </a:prstGeom>
                        </pic:spPr>
                      </pic:pic>
                    </a:graphicData>
                  </a:graphic>
                </wp:inline>
              </w:drawing>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AA7D5B">
            <w:pPr>
              <w:pStyle w:val="ListParagraph"/>
              <w:numPr>
                <w:ilvl w:val="0"/>
                <w:numId w:val="11"/>
              </w:numPr>
              <w:snapToGrid w:val="0"/>
              <w:spacing w:beforeLines="20" w:before="48" w:afterLines="20" w:after="48"/>
              <w:jc w:val="center"/>
              <w:rPr>
                <w:rFonts w:ascii="Arial" w:hAnsi="Arial" w:cs="Arial"/>
                <w:b/>
                <w:bCs/>
                <w:sz w:val="22"/>
                <w:szCs w:val="22"/>
              </w:rPr>
            </w:pPr>
            <w:bookmarkStart w:id="72" w:name="_Ref384377930"/>
          </w:p>
        </w:tc>
        <w:bookmarkEnd w:id="72"/>
        <w:tc>
          <w:tcPr>
            <w:tcW w:w="4619" w:type="dxa"/>
            <w:gridSpan w:val="3"/>
          </w:tcPr>
          <w:p w:rsidR="00E50747" w:rsidRPr="009211C5" w:rsidRDefault="00E50747"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Return to the </w:t>
            </w:r>
            <w:r w:rsidRPr="009211C5">
              <w:rPr>
                <w:rFonts w:ascii="Arial" w:hAnsi="Arial" w:cs="Arial"/>
                <w:bCs/>
                <w:szCs w:val="22"/>
              </w:rPr>
              <w:t>N Hemisphere</w:t>
            </w:r>
            <w:r w:rsidRPr="009211C5">
              <w:rPr>
                <w:rFonts w:ascii="Arial" w:hAnsi="Arial" w:cs="Arial"/>
                <w:b w:val="0"/>
                <w:bCs/>
                <w:szCs w:val="22"/>
              </w:rPr>
              <w:t xml:space="preserve"> scale then move (swap) the product into a side pane</w:t>
            </w:r>
          </w:p>
        </w:tc>
        <w:tc>
          <w:tcPr>
            <w:tcW w:w="647" w:type="dxa"/>
            <w:vMerge w:val="restart"/>
          </w:tcPr>
          <w:p w:rsidR="00E50747" w:rsidRPr="009211C5" w:rsidRDefault="00E50747"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w:t>
            </w:r>
          </w:p>
        </w:tc>
      </w:tr>
      <w:tr w:rsidR="00E50747" w:rsidRPr="009211C5" w:rsidTr="00612AE5">
        <w:trPr>
          <w:cantSplit/>
        </w:trPr>
        <w:tc>
          <w:tcPr>
            <w:tcW w:w="1020" w:type="dxa"/>
            <w:vMerge/>
            <w:vAlign w:val="center"/>
          </w:tcPr>
          <w:p w:rsidR="00E50747" w:rsidRPr="009211C5" w:rsidRDefault="00E50747"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scale is set</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E50747" w:rsidRPr="009211C5" w:rsidRDefault="00E50747"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E50747" w:rsidRPr="009211C5" w:rsidRDefault="00E50747"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1A66AA">
            <w:pPr>
              <w:pStyle w:val="Tableheading"/>
              <w:snapToGrid w:val="0"/>
              <w:spacing w:beforeLines="20" w:before="48" w:afterLines="20" w:after="48"/>
              <w:jc w:val="left"/>
              <w:rPr>
                <w:rFonts w:ascii="Arial" w:hAnsi="Arial" w:cs="Arial"/>
                <w:b w:val="0"/>
                <w:bCs/>
                <w:color w:val="FF0000"/>
                <w:szCs w:val="22"/>
              </w:rPr>
            </w:pPr>
          </w:p>
        </w:tc>
      </w:tr>
      <w:tr w:rsidR="00E50747" w:rsidRPr="009211C5" w:rsidTr="00612AE5">
        <w:trPr>
          <w:cantSplit/>
        </w:trPr>
        <w:tc>
          <w:tcPr>
            <w:tcW w:w="1020" w:type="dxa"/>
            <w:vMerge w:val="restart"/>
            <w:shd w:val="clear" w:color="auto" w:fill="auto"/>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_Ref384134449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47</w:t>
            </w:r>
            <w:r w:rsidRPr="009211C5">
              <w:rPr>
                <w:rFonts w:ascii="Arial" w:hAnsi="Arial" w:cs="Arial"/>
                <w:bCs/>
                <w:szCs w:val="22"/>
                <w:highlight w:val="yellow"/>
              </w:rPr>
              <w:fldChar w:fldCharType="end"/>
            </w:r>
            <w:r w:rsidRPr="009211C5">
              <w:rPr>
                <w:rFonts w:ascii="Arial" w:hAnsi="Arial" w:cs="Arial"/>
                <w:b w:val="0"/>
                <w:bCs/>
                <w:szCs w:val="22"/>
              </w:rPr>
              <w:t xml:space="preserve"> 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_Ref384377930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57</w:t>
            </w:r>
            <w:r w:rsidRPr="009211C5">
              <w:rPr>
                <w:rFonts w:ascii="Arial" w:hAnsi="Arial" w:cs="Arial"/>
                <w:bCs/>
                <w:szCs w:val="22"/>
                <w:highlight w:val="yellow"/>
              </w:rPr>
              <w:fldChar w:fldCharType="end"/>
            </w:r>
            <w:r w:rsidRPr="009211C5">
              <w:rPr>
                <w:rFonts w:ascii="Arial" w:hAnsi="Arial" w:cs="Arial"/>
                <w:b w:val="0"/>
                <w:bCs/>
                <w:szCs w:val="22"/>
              </w:rPr>
              <w:t xml:space="preserve"> for the following </w:t>
            </w:r>
            <w:r>
              <w:rPr>
                <w:rFonts w:ascii="Arial" w:hAnsi="Arial" w:cs="Arial"/>
                <w:bCs/>
                <w:szCs w:val="22"/>
              </w:rPr>
              <w:t>Alaska</w:t>
            </w:r>
            <w:r w:rsidRPr="009211C5">
              <w:rPr>
                <w:rFonts w:ascii="Arial" w:hAnsi="Arial" w:cs="Arial"/>
                <w:bCs/>
                <w:szCs w:val="22"/>
              </w:rPr>
              <w:t xml:space="preserve"> Region</w:t>
            </w:r>
            <w:r w:rsidRPr="009211C5">
              <w:rPr>
                <w:rFonts w:ascii="Arial" w:hAnsi="Arial" w:cs="Arial"/>
                <w:b w:val="0"/>
                <w:bCs/>
                <w:szCs w:val="22"/>
              </w:rPr>
              <w:t xml:space="preserve"> channels:</w:t>
            </w:r>
          </w:p>
          <w:p w:rsidR="00D1409E" w:rsidRPr="009211C5" w:rsidRDefault="00D1409E" w:rsidP="00D1409E">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 xml:space="preserve">Regional Best Res: </w:t>
            </w:r>
            <w:r w:rsidRPr="009211C5">
              <w:rPr>
                <w:rFonts w:ascii="Arial" w:hAnsi="Arial" w:cs="Arial"/>
                <w:b w:val="0"/>
                <w:bCs/>
                <w:i/>
                <w:color w:val="3333FF"/>
                <w:sz w:val="20"/>
                <w:szCs w:val="20"/>
              </w:rPr>
              <w:t>Channel 1</w:t>
            </w:r>
            <w:r>
              <w:rPr>
                <w:rFonts w:ascii="Arial" w:hAnsi="Arial" w:cs="Arial"/>
                <w:b w:val="0"/>
                <w:bCs/>
                <w:i/>
                <w:color w:val="3333FF"/>
                <w:sz w:val="20"/>
                <w:szCs w:val="20"/>
              </w:rPr>
              <w:t>(</w:t>
            </w:r>
            <w:r w:rsidRPr="009211C5">
              <w:rPr>
                <w:rFonts w:ascii="Arial" w:hAnsi="Arial" w:cs="Arial"/>
                <w:b w:val="0"/>
                <w:bCs/>
                <w:i/>
                <w:color w:val="3333FF"/>
                <w:sz w:val="20"/>
                <w:szCs w:val="20"/>
              </w:rPr>
              <w:t>0.47u</w:t>
            </w:r>
            <w:r>
              <w:rPr>
                <w:rFonts w:ascii="Arial" w:hAnsi="Arial" w:cs="Arial"/>
                <w:b w:val="0"/>
                <w:bCs/>
                <w:i/>
                <w:color w:val="3333FF"/>
                <w:sz w:val="20"/>
                <w:szCs w:val="20"/>
              </w:rPr>
              <w:t>)</w:t>
            </w:r>
          </w:p>
          <w:p w:rsidR="00D1409E" w:rsidRPr="009211C5" w:rsidRDefault="00D1409E" w:rsidP="00D1409E">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Channels:</w:t>
            </w:r>
            <w:r>
              <w:rPr>
                <w:rFonts w:ascii="Arial" w:hAnsi="Arial" w:cs="Arial"/>
                <w:b w:val="0"/>
                <w:bCs/>
                <w:i/>
                <w:color w:val="3333FF"/>
                <w:sz w:val="20"/>
                <w:szCs w:val="20"/>
              </w:rPr>
              <w:tab/>
            </w:r>
            <w:r>
              <w:rPr>
                <w:rFonts w:ascii="Arial" w:hAnsi="Arial" w:cs="Arial"/>
                <w:b w:val="0"/>
                <w:bCs/>
                <w:i/>
                <w:color w:val="3333FF"/>
                <w:sz w:val="20"/>
                <w:szCs w:val="20"/>
              </w:rPr>
              <w:tab/>
              <w:t xml:space="preserve"> </w:t>
            </w:r>
            <w:r w:rsidRPr="009211C5">
              <w:rPr>
                <w:rFonts w:ascii="Arial" w:hAnsi="Arial" w:cs="Arial"/>
                <w:b w:val="0"/>
                <w:bCs/>
                <w:i/>
                <w:color w:val="3333FF"/>
                <w:sz w:val="20"/>
                <w:szCs w:val="20"/>
              </w:rPr>
              <w:t>Channel 1</w:t>
            </w:r>
            <w:r w:rsidR="0055190F">
              <w:rPr>
                <w:rFonts w:ascii="Arial" w:hAnsi="Arial" w:cs="Arial"/>
                <w:b w:val="0"/>
                <w:bCs/>
                <w:i/>
                <w:color w:val="3333FF"/>
                <w:sz w:val="20"/>
                <w:szCs w:val="20"/>
              </w:rPr>
              <w:t>2</w:t>
            </w:r>
            <w:r>
              <w:rPr>
                <w:rFonts w:ascii="Arial" w:hAnsi="Arial" w:cs="Arial"/>
                <w:b w:val="0"/>
                <w:bCs/>
                <w:i/>
                <w:color w:val="3333FF"/>
                <w:sz w:val="20"/>
                <w:szCs w:val="20"/>
              </w:rPr>
              <w:t>(</w:t>
            </w:r>
            <w:r w:rsidR="0055190F">
              <w:rPr>
                <w:rFonts w:ascii="Arial" w:hAnsi="Arial" w:cs="Arial"/>
                <w:b w:val="0"/>
                <w:bCs/>
                <w:i/>
                <w:color w:val="3333FF"/>
                <w:sz w:val="20"/>
                <w:szCs w:val="20"/>
              </w:rPr>
              <w:t>9.61</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D1409E" w:rsidRPr="00294B7B" w:rsidRDefault="00D1409E" w:rsidP="00D1409E">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Pr>
                <w:rFonts w:ascii="Arial" w:hAnsi="Arial" w:cs="Arial"/>
                <w:b w:val="0"/>
                <w:bCs/>
                <w:i/>
                <w:color w:val="3333FF"/>
                <w:sz w:val="20"/>
                <w:szCs w:val="20"/>
              </w:rPr>
              <w:tab/>
              <w:t xml:space="preserve"> Fog (</w:t>
            </w:r>
            <w:r w:rsidRPr="009211C5">
              <w:rPr>
                <w:rFonts w:ascii="Arial" w:hAnsi="Arial" w:cs="Arial"/>
                <w:b w:val="0"/>
                <w:bCs/>
                <w:i/>
                <w:color w:val="3333FF"/>
                <w:sz w:val="20"/>
                <w:szCs w:val="20"/>
              </w:rPr>
              <w:t>3</w:t>
            </w:r>
            <w:r>
              <w:rPr>
                <w:rFonts w:ascii="Arial" w:hAnsi="Arial" w:cs="Arial"/>
                <w:b w:val="0"/>
                <w:bCs/>
                <w:i/>
                <w:color w:val="3333FF"/>
                <w:sz w:val="20"/>
                <w:szCs w:val="20"/>
              </w:rPr>
              <w:t>.9</w:t>
            </w:r>
            <w:r w:rsidRPr="009211C5">
              <w:rPr>
                <w:rFonts w:ascii="Arial" w:hAnsi="Arial" w:cs="Arial"/>
                <w:b w:val="0"/>
                <w:bCs/>
                <w:i/>
                <w:color w:val="3333FF"/>
                <w:sz w:val="20"/>
                <w:szCs w:val="20"/>
              </w:rPr>
              <w:t>-</w:t>
            </w:r>
            <w:r>
              <w:rPr>
                <w:rFonts w:ascii="Arial" w:hAnsi="Arial" w:cs="Arial"/>
                <w:b w:val="0"/>
                <w:bCs/>
                <w:i/>
                <w:color w:val="3333FF"/>
                <w:sz w:val="20"/>
                <w:szCs w:val="20"/>
              </w:rPr>
              <w:t>11.2</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8A110D" w:rsidRPr="005D22B4" w:rsidRDefault="00D1409E" w:rsidP="00D1409E">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RGB Composite:</w:t>
            </w:r>
            <w:r>
              <w:rPr>
                <w:rFonts w:ascii="Arial" w:hAnsi="Arial" w:cs="Arial"/>
                <w:b w:val="0"/>
                <w:bCs/>
                <w:i/>
                <w:color w:val="3333FF"/>
                <w:sz w:val="20"/>
                <w:szCs w:val="20"/>
              </w:rPr>
              <w:tab/>
              <w:t xml:space="preserve"> Icing (1.61,0.87,0.64)</w:t>
            </w:r>
          </w:p>
        </w:tc>
        <w:tc>
          <w:tcPr>
            <w:tcW w:w="647" w:type="dxa"/>
            <w:vMerge w:val="restart"/>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E50747" w:rsidRPr="009211C5" w:rsidRDefault="00E50747"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E50747" w:rsidRPr="009211C5" w:rsidTr="00612AE5">
        <w:trPr>
          <w:cantSplit/>
        </w:trPr>
        <w:tc>
          <w:tcPr>
            <w:tcW w:w="1020" w:type="dxa"/>
            <w:vMerge/>
            <w:shd w:val="clear" w:color="auto" w:fill="auto"/>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50747" w:rsidRPr="009211C5" w:rsidRDefault="00E50747"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2B773F" w:rsidRPr="00294B7B" w:rsidTr="002B773F">
        <w:trPr>
          <w:cantSplit/>
        </w:trPr>
        <w:tc>
          <w:tcPr>
            <w:tcW w:w="1020" w:type="dxa"/>
            <w:vAlign w:val="center"/>
          </w:tcPr>
          <w:p w:rsidR="002B773F" w:rsidRPr="009211C5" w:rsidRDefault="002B773F" w:rsidP="002B773F">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c>
          <w:tcPr>
            <w:tcW w:w="3310"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1020" w:type="dxa"/>
            <w:vAlign w:val="center"/>
          </w:tcPr>
          <w:p w:rsidR="00E50747" w:rsidRPr="009211C5" w:rsidRDefault="00E50747"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647" w:type="dxa"/>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c>
          <w:tcPr>
            <w:tcW w:w="3310" w:type="dxa"/>
          </w:tcPr>
          <w:p w:rsidR="00E50747" w:rsidRPr="009211C5" w:rsidRDefault="00E50747" w:rsidP="00616330">
            <w:pPr>
              <w:pStyle w:val="Tableheading"/>
              <w:snapToGrid w:val="0"/>
              <w:spacing w:beforeLines="20" w:before="48" w:afterLines="20" w:after="48"/>
              <w:jc w:val="left"/>
              <w:rPr>
                <w:rFonts w:ascii="Arial" w:hAnsi="Arial" w:cs="Arial"/>
                <w:b w:val="0"/>
                <w:bCs/>
                <w:szCs w:val="22"/>
              </w:rPr>
            </w:pPr>
          </w:p>
        </w:tc>
      </w:tr>
      <w:tr w:rsidR="00E50747" w:rsidRPr="009211C5" w:rsidTr="00612AE5">
        <w:trPr>
          <w:cantSplit/>
        </w:trPr>
        <w:tc>
          <w:tcPr>
            <w:tcW w:w="9596" w:type="dxa"/>
            <w:gridSpan w:val="6"/>
            <w:shd w:val="clear" w:color="auto" w:fill="EAF1DD" w:themeFill="accent3" w:themeFillTint="33"/>
          </w:tcPr>
          <w:p w:rsidR="00E50747" w:rsidRPr="009211C5" w:rsidRDefault="00E50747" w:rsidP="00D712BD">
            <w:pPr>
              <w:pStyle w:val="Tableheading"/>
              <w:keepNext/>
              <w:snapToGrid w:val="0"/>
              <w:spacing w:before="120" w:after="120"/>
              <w:jc w:val="left"/>
              <w:rPr>
                <w:rFonts w:ascii="Arial" w:hAnsi="Arial" w:cs="Arial"/>
                <w:bCs/>
                <w:szCs w:val="22"/>
              </w:rPr>
            </w:pPr>
            <w:r w:rsidRPr="009211C5">
              <w:rPr>
                <w:rFonts w:ascii="Arial" w:hAnsi="Arial" w:cs="Arial"/>
                <w:bCs/>
                <w:szCs w:val="22"/>
              </w:rPr>
              <w:lastRenderedPageBreak/>
              <w:t>Hawaii Region</w:t>
            </w:r>
          </w:p>
        </w:tc>
      </w:tr>
      <w:tr w:rsidR="00D712BD" w:rsidRPr="00E50747" w:rsidTr="00612AE5">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575F81" w:rsidRDefault="00D712BD" w:rsidP="00744531">
            <w:pPr>
              <w:pStyle w:val="Tableheading"/>
              <w:numPr>
                <w:ilvl w:val="1"/>
                <w:numId w:val="9"/>
              </w:numPr>
              <w:snapToGrid w:val="0"/>
              <w:spacing w:beforeLines="20" w:before="48" w:afterLines="20" w:after="48"/>
              <w:ind w:left="766"/>
              <w:jc w:val="left"/>
              <w:rPr>
                <w:rFonts w:ascii="Arial" w:hAnsi="Arial" w:cs="Arial"/>
                <w:b w:val="0"/>
                <w:bCs/>
                <w:i/>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C56FB8">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AA7D5B">
            <w:pPr>
              <w:pStyle w:val="Tableheading"/>
              <w:snapToGrid w:val="0"/>
              <w:spacing w:beforeLines="20" w:before="48" w:afterLines="20" w:after="48"/>
              <w:ind w:left="294"/>
              <w:jc w:val="left"/>
              <w:rPr>
                <w:rFonts w:ascii="Arial" w:hAnsi="Arial" w:cs="Arial"/>
                <w:b w:val="0"/>
                <w:bCs/>
                <w:szCs w:val="22"/>
              </w:rPr>
            </w:pPr>
          </w:p>
        </w:tc>
      </w:tr>
      <w:tr w:rsidR="00D870A2" w:rsidRPr="00E50747" w:rsidTr="00612AE5">
        <w:trPr>
          <w:cantSplit/>
        </w:trPr>
        <w:tc>
          <w:tcPr>
            <w:tcW w:w="1020" w:type="dxa"/>
            <w:vMerge/>
            <w:vAlign w:val="center"/>
          </w:tcPr>
          <w:p w:rsidR="00D870A2" w:rsidRPr="00E50747"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D870A2" w:rsidRPr="00294B7B" w:rsidRDefault="00D870A2"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D870A2" w:rsidRPr="009211C5" w:rsidRDefault="00D870A2" w:rsidP="00AA7D5B">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73" w:name="_Ref373322475"/>
          </w:p>
        </w:tc>
        <w:bookmarkEnd w:id="73"/>
        <w:tc>
          <w:tcPr>
            <w:tcW w:w="2641"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set the Frames to 15</w:t>
            </w:r>
          </w:p>
        </w:tc>
        <w:tc>
          <w:tcPr>
            <w:tcW w:w="1978" w:type="dxa"/>
            <w:gridSpan w:val="2"/>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tc>
        <w:tc>
          <w:tcPr>
            <w:tcW w:w="647"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step needs to be executed for both GOES-16 and GOES-17</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GOES-16</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HIREGI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CH-02-0.64um </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Cs w:val="22"/>
              </w:rPr>
              <w:t>CH-02-0.64um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Hawaii</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5914ED" w:rsidRPr="009211C5" w:rsidRDefault="005914ED"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4B3CF432" wp14:editId="7C70F628">
                  <wp:extent cx="2424022" cy="195562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HI_Ch02_0.64um_Nhe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3473" cy="1963251"/>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473E77"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D870A2" w:rsidRPr="00473E77" w:rsidRDefault="005D22B4" w:rsidP="00616330">
            <w:pPr>
              <w:pStyle w:val="Tableheading"/>
              <w:numPr>
                <w:ilvl w:val="0"/>
                <w:numId w:val="9"/>
              </w:numPr>
              <w:snapToGrid w:val="0"/>
              <w:spacing w:beforeLines="20" w:before="48" w:afterLines="20" w:after="48"/>
              <w:jc w:val="left"/>
              <w:rPr>
                <w:rFonts w:ascii="Arial" w:hAnsi="Arial" w:cs="Arial"/>
                <w:b w:val="0"/>
                <w:bCs/>
                <w:szCs w:val="22"/>
              </w:rPr>
            </w:pPr>
            <w:r w:rsidRPr="00473E77">
              <w:rPr>
                <w:rFonts w:ascii="Arial" w:hAnsi="Arial" w:cs="Arial"/>
                <w:b w:val="0"/>
                <w:bCs/>
                <w:szCs w:val="22"/>
              </w:rPr>
              <w:t>The product</w:t>
            </w:r>
            <w:r w:rsidR="00D870A2" w:rsidRPr="00473E77">
              <w:rPr>
                <w:rFonts w:ascii="Arial" w:hAnsi="Arial" w:cs="Arial"/>
                <w:b w:val="0"/>
                <w:bCs/>
                <w:szCs w:val="22"/>
              </w:rPr>
              <w:t xml:space="preserve"> continues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 side pane</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bookmarkStart w:id="74" w:name="_Ref384378157"/>
          </w:p>
        </w:tc>
        <w:bookmarkEnd w:id="74"/>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Hawaii</w:t>
            </w:r>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A451C4">
              <w:rPr>
                <w:rFonts w:ascii="Arial" w:hAnsi="Arial" w:cs="Arial"/>
                <w:b w:val="0"/>
                <w:bCs/>
                <w:i/>
                <w:color w:val="3333FF"/>
                <w:sz w:val="20"/>
                <w:szCs w:val="20"/>
              </w:rPr>
              <w:t xml:space="preserve">Channel </w:t>
            </w:r>
            <w:r w:rsidRPr="009211C5">
              <w:rPr>
                <w:rFonts w:ascii="Arial" w:hAnsi="Arial" w:cs="Arial"/>
                <w:b w:val="0"/>
                <w:bCs/>
                <w:i/>
                <w:color w:val="3333FF"/>
                <w:sz w:val="20"/>
                <w:szCs w:val="20"/>
              </w:rPr>
              <w:t>2</w:t>
            </w:r>
            <w:r w:rsidR="00A451C4">
              <w:rPr>
                <w:rFonts w:ascii="Arial" w:hAnsi="Arial" w:cs="Arial"/>
                <w:b w:val="0"/>
                <w:bCs/>
                <w:i/>
                <w:color w:val="3333FF"/>
                <w:sz w:val="20"/>
                <w:szCs w:val="20"/>
              </w:rPr>
              <w:t>(</w:t>
            </w:r>
            <w:r w:rsidRPr="009211C5">
              <w:rPr>
                <w:rFonts w:ascii="Arial" w:hAnsi="Arial" w:cs="Arial"/>
                <w:b w:val="0"/>
                <w:bCs/>
                <w:i/>
                <w:color w:val="3333FF"/>
                <w:sz w:val="20"/>
                <w:szCs w:val="20"/>
              </w:rPr>
              <w:t>0.64u</w:t>
            </w:r>
            <w:r w:rsidR="00A451C4">
              <w:rPr>
                <w:rFonts w:ascii="Arial" w:hAnsi="Arial" w:cs="Arial"/>
                <w:b w:val="0"/>
                <w:bCs/>
                <w:i/>
                <w:color w:val="3333FF"/>
                <w:sz w:val="20"/>
                <w:szCs w:val="20"/>
              </w:rPr>
              <w:t>)</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 2815, 2985</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Default="00A451C4" w:rsidP="00AA7D5B">
            <w:pPr>
              <w:pStyle w:val="Tableheading"/>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 xml:space="preserve">Channel </w:t>
            </w:r>
            <w:r w:rsidRPr="009211C5">
              <w:rPr>
                <w:rFonts w:ascii="Arial" w:hAnsi="Arial" w:cs="Arial"/>
                <w:b w:val="0"/>
                <w:bCs/>
                <w:i/>
                <w:color w:val="3333FF"/>
                <w:sz w:val="20"/>
                <w:szCs w:val="20"/>
              </w:rPr>
              <w:t>2</w:t>
            </w:r>
            <w:r>
              <w:rPr>
                <w:rFonts w:ascii="Arial" w:hAnsi="Arial" w:cs="Arial"/>
                <w:b w:val="0"/>
                <w:bCs/>
                <w:i/>
                <w:color w:val="3333FF"/>
                <w:sz w:val="20"/>
                <w:szCs w:val="20"/>
              </w:rPr>
              <w:t>(</w:t>
            </w:r>
            <w:r w:rsidRPr="009211C5">
              <w:rPr>
                <w:rFonts w:ascii="Arial" w:hAnsi="Arial" w:cs="Arial"/>
                <w:b w:val="0"/>
                <w:bCs/>
                <w:i/>
                <w:color w:val="3333FF"/>
                <w:sz w:val="20"/>
                <w:szCs w:val="20"/>
              </w:rPr>
              <w:t>0.64u</w:t>
            </w:r>
            <w:r>
              <w:rPr>
                <w:rFonts w:ascii="Arial" w:hAnsi="Arial" w:cs="Arial"/>
                <w:b w:val="0"/>
                <w:bCs/>
                <w:i/>
                <w:color w:val="3333FF"/>
                <w:sz w:val="20"/>
                <w:szCs w:val="20"/>
              </w:rPr>
              <w:t>)</w:t>
            </w:r>
            <w:r w:rsidR="00D870A2" w:rsidRPr="009211C5">
              <w:rPr>
                <w:rFonts w:ascii="Arial" w:hAnsi="Arial" w:cs="Arial"/>
                <w:b w:val="0"/>
                <w:bCs/>
                <w:color w:val="3333FF"/>
                <w:szCs w:val="22"/>
              </w:rPr>
              <w:t xml:space="preserve"> </w:t>
            </w:r>
            <w:r w:rsidR="00D870A2" w:rsidRPr="009211C5">
              <w:rPr>
                <w:rFonts w:ascii="Arial" w:hAnsi="Arial" w:cs="Arial"/>
                <w:b w:val="0"/>
                <w:bCs/>
                <w:szCs w:val="22"/>
              </w:rPr>
              <w:t xml:space="preserve">product displays over the </w:t>
            </w:r>
            <w:r w:rsidR="00D870A2" w:rsidRPr="009211C5">
              <w:rPr>
                <w:rFonts w:ascii="Arial" w:hAnsi="Arial" w:cs="Arial"/>
                <w:bCs/>
                <w:szCs w:val="22"/>
              </w:rPr>
              <w:t>Hawaii</w:t>
            </w:r>
            <w:r w:rsidR="00D870A2" w:rsidRPr="009211C5">
              <w:rPr>
                <w:rFonts w:ascii="Arial" w:hAnsi="Arial" w:cs="Arial"/>
                <w:b w:val="0"/>
                <w:bCs/>
                <w:szCs w:val="22"/>
              </w:rPr>
              <w:t xml:space="preserve"> region of the </w:t>
            </w:r>
            <w:r w:rsidR="00D870A2" w:rsidRPr="009211C5">
              <w:rPr>
                <w:rFonts w:ascii="Arial" w:hAnsi="Arial" w:cs="Arial"/>
                <w:bCs/>
                <w:szCs w:val="22"/>
              </w:rPr>
              <w:t>N. Hemisphere</w:t>
            </w:r>
            <w:r w:rsidR="00D870A2" w:rsidRPr="009211C5">
              <w:rPr>
                <w:rFonts w:ascii="Arial" w:hAnsi="Arial" w:cs="Arial"/>
                <w:b w:val="0"/>
                <w:bCs/>
                <w:szCs w:val="22"/>
              </w:rPr>
              <w:t xml:space="preserve"> projection</w:t>
            </w:r>
          </w:p>
          <w:p w:rsidR="002F7055" w:rsidRPr="009211C5" w:rsidRDefault="002F7055"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4A04E20" wp14:editId="64E1E32F">
                  <wp:extent cx="2128288" cy="2095419"/>
                  <wp:effectExtent l="0" t="0" r="5715"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HI_Ch02_0.64um_Nhe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29010" cy="2096129"/>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 product for correct labels/legend displays</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Product legends are formatted as shown:</w:t>
            </w:r>
          </w:p>
          <w:p w:rsidR="00D870A2" w:rsidRPr="009211C5" w:rsidRDefault="005914ED"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48D57FCE" wp14:editId="4194D3BC">
                  <wp:extent cx="2794958" cy="461489"/>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legend_Ch02_0.64um.png"/>
                          <pic:cNvPicPr/>
                        </pic:nvPicPr>
                        <pic:blipFill>
                          <a:blip r:embed="rId48">
                            <a:extLst>
                              <a:ext uri="{28A0092B-C50C-407E-A947-70E740481C1C}">
                                <a14:useLocalDpi xmlns:a14="http://schemas.microsoft.com/office/drawing/2010/main" val="0"/>
                              </a:ext>
                            </a:extLst>
                          </a:blip>
                          <a:stretch>
                            <a:fillRect/>
                          </a:stretch>
                        </pic:blipFill>
                        <pic:spPr>
                          <a:xfrm>
                            <a:off x="0" y="0"/>
                            <a:ext cx="2875328" cy="474759"/>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294B7B" w:rsidTr="00612AE5">
        <w:trPr>
          <w:cantSplit/>
        </w:trPr>
        <w:tc>
          <w:tcPr>
            <w:tcW w:w="1020" w:type="dxa"/>
            <w:vMerge w:val="restart"/>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Review and sample product for consistency between the </w:t>
            </w:r>
            <w:proofErr w:type="spellStart"/>
            <w:r w:rsidRPr="009211C5">
              <w:rPr>
                <w:rFonts w:ascii="Arial" w:hAnsi="Arial" w:cs="Arial"/>
                <w:b w:val="0"/>
                <w:bCs/>
                <w:szCs w:val="22"/>
              </w:rPr>
              <w:t>colorbar</w:t>
            </w:r>
            <w:proofErr w:type="spellEnd"/>
            <w:r w:rsidRPr="009211C5">
              <w:rPr>
                <w:rFonts w:ascii="Arial" w:hAnsi="Arial" w:cs="Arial"/>
                <w:b w:val="0"/>
                <w:bCs/>
                <w:szCs w:val="22"/>
              </w:rPr>
              <w:t xml:space="preserve"> and the product</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D870A2" w:rsidRPr="00294B7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Product samplings are consistent with the </w:t>
            </w:r>
            <w:r>
              <w:rPr>
                <w:rFonts w:ascii="Arial" w:hAnsi="Arial" w:cs="Arial"/>
                <w:b w:val="0"/>
                <w:bCs/>
                <w:szCs w:val="22"/>
              </w:rPr>
              <w:t xml:space="preserve">appropriate </w:t>
            </w:r>
            <w:proofErr w:type="spellStart"/>
            <w:r w:rsidRPr="009211C5">
              <w:rPr>
                <w:rFonts w:ascii="Arial" w:hAnsi="Arial" w:cs="Arial"/>
                <w:b w:val="0"/>
                <w:bCs/>
                <w:szCs w:val="22"/>
              </w:rPr>
              <w:t>colorbars</w:t>
            </w:r>
            <w:proofErr w:type="spellEnd"/>
            <w:r>
              <w:rPr>
                <w:rFonts w:ascii="Arial" w:hAnsi="Arial" w:cs="Arial"/>
                <w:b w:val="0"/>
                <w:bCs/>
                <w:szCs w:val="22"/>
              </w:rPr>
              <w:t>:</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C302C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Single Channels</w:t>
            </w:r>
          </w:p>
        </w:tc>
      </w:tr>
      <w:tr w:rsidR="00D870A2" w:rsidRPr="00C302C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bottom w:val="single" w:sz="4" w:space="0" w:color="000000"/>
              <w:right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1-6</w:t>
            </w:r>
          </w:p>
          <w:p w:rsidR="00D870A2" w:rsidRPr="00294B7B"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058B9B3B" wp14:editId="57CEE84B">
                  <wp:extent cx="2449902" cy="258793"/>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1.png"/>
                          <pic:cNvPicPr/>
                        </pic:nvPicPr>
                        <pic:blipFill>
                          <a:blip r:embed="rId34">
                            <a:extLst>
                              <a:ext uri="{28A0092B-C50C-407E-A947-70E740481C1C}">
                                <a14:useLocalDpi xmlns:a14="http://schemas.microsoft.com/office/drawing/2010/main" val="0"/>
                              </a:ext>
                            </a:extLst>
                          </a:blip>
                          <a:stretch>
                            <a:fillRect/>
                          </a:stretch>
                        </pic:blipFill>
                        <pic:spPr>
                          <a:xfrm>
                            <a:off x="0" y="0"/>
                            <a:ext cx="2452617" cy="259080"/>
                          </a:xfrm>
                          <a:prstGeom prst="rect">
                            <a:avLst/>
                          </a:prstGeom>
                        </pic:spPr>
                      </pic:pic>
                    </a:graphicData>
                  </a:graphic>
                </wp:inline>
              </w:drawing>
            </w:r>
          </w:p>
        </w:tc>
        <w:tc>
          <w:tcPr>
            <w:tcW w:w="4288" w:type="dxa"/>
            <w:gridSpan w:val="3"/>
            <w:tcBorders>
              <w:top w:val="nil"/>
              <w:left w:val="nil"/>
              <w:bottom w:val="single" w:sz="4" w:space="0" w:color="000000"/>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7 - 16</w:t>
            </w:r>
          </w:p>
          <w:p w:rsidR="00D870A2" w:rsidRPr="00294B7B"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37B2787D" wp14:editId="54C514D2">
                  <wp:extent cx="2449902" cy="26720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7-.png"/>
                          <pic:cNvPicPr/>
                        </pic:nvPicPr>
                        <pic:blipFill>
                          <a:blip r:embed="rId35">
                            <a:extLst>
                              <a:ext uri="{28A0092B-C50C-407E-A947-70E740481C1C}">
                                <a14:useLocalDpi xmlns:a14="http://schemas.microsoft.com/office/drawing/2010/main" val="0"/>
                              </a:ext>
                            </a:extLst>
                          </a:blip>
                          <a:stretch>
                            <a:fillRect/>
                          </a:stretch>
                        </pic:blipFill>
                        <pic:spPr>
                          <a:xfrm>
                            <a:off x="0" y="0"/>
                            <a:ext cx="2489145" cy="271488"/>
                          </a:xfrm>
                          <a:prstGeom prst="rect">
                            <a:avLst/>
                          </a:prstGeom>
                        </pic:spPr>
                      </pic:pic>
                    </a:graphicData>
                  </a:graphic>
                </wp:inline>
              </w:drawing>
            </w:r>
          </w:p>
        </w:tc>
      </w:tr>
      <w:tr w:rsidR="00D870A2" w:rsidRPr="00C302C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(Differenced) Channels</w:t>
            </w:r>
          </w:p>
        </w:tc>
      </w:tr>
      <w:tr w:rsidR="00D870A2" w:rsidRPr="001150FF"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right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Moisture (11.2-12.3 u)</w:t>
            </w:r>
          </w:p>
          <w:p w:rsidR="00D870A2" w:rsidRPr="00294B7B"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27BCAC15" wp14:editId="0C227BC5">
                  <wp:extent cx="2449902" cy="25016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Moisture.png"/>
                          <pic:cNvPicPr/>
                        </pic:nvPicPr>
                        <pic:blipFill>
                          <a:blip r:embed="rId36">
                            <a:extLst>
                              <a:ext uri="{28A0092B-C50C-407E-A947-70E740481C1C}">
                                <a14:useLocalDpi xmlns:a14="http://schemas.microsoft.com/office/drawing/2010/main" val="0"/>
                              </a:ext>
                            </a:extLst>
                          </a:blip>
                          <a:stretch>
                            <a:fillRect/>
                          </a:stretch>
                        </pic:blipFill>
                        <pic:spPr>
                          <a:xfrm>
                            <a:off x="0" y="0"/>
                            <a:ext cx="2532605" cy="258611"/>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Fog (3.9-11.2 u)</w:t>
            </w:r>
          </w:p>
          <w:p w:rsidR="00D870A2" w:rsidRPr="00294B7B"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21F2FBC0" wp14:editId="01B0BDA9">
                  <wp:extent cx="2449902" cy="24154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Snow (0.64-0.87 u)</w:t>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Vegetation (0.64-0.87 u)</w:t>
            </w:r>
          </w:p>
          <w:p w:rsidR="00D870A2" w:rsidRPr="00294B7B"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7468A5C1" wp14:editId="6DABC124">
                  <wp:extent cx="2449902" cy="25016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SnowVeg.png"/>
                          <pic:cNvPicPr/>
                        </pic:nvPicPr>
                        <pic:blipFill>
                          <a:blip r:embed="rId38">
                            <a:extLst>
                              <a:ext uri="{28A0092B-C50C-407E-A947-70E740481C1C}">
                                <a14:useLocalDpi xmlns:a14="http://schemas.microsoft.com/office/drawing/2010/main" val="0"/>
                              </a:ext>
                            </a:extLst>
                          </a:blip>
                          <a:stretch>
                            <a:fillRect/>
                          </a:stretch>
                        </pic:blipFill>
                        <pic:spPr>
                          <a:xfrm>
                            <a:off x="0" y="0"/>
                            <a:ext cx="2450734" cy="250251"/>
                          </a:xfrm>
                          <a:prstGeom prst="rect">
                            <a:avLst/>
                          </a:prstGeom>
                        </pic:spPr>
                      </pic:pic>
                    </a:graphicData>
                  </a:graphic>
                </wp:inline>
              </w:drawing>
            </w:r>
          </w:p>
        </w:tc>
        <w:tc>
          <w:tcPr>
            <w:tcW w:w="4288" w:type="dxa"/>
            <w:gridSpan w:val="3"/>
            <w:tcBorders>
              <w:top w:val="nil"/>
              <w:left w:val="nil"/>
            </w:tcBorders>
          </w:tcPr>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Cloud Phase (8.5-11.2 u)</w:t>
            </w:r>
          </w:p>
          <w:p w:rsidR="00D870A2" w:rsidRPr="001150FF"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711D85B9" wp14:editId="14A00FF5">
                  <wp:extent cx="2449902" cy="258793"/>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Cloud.png"/>
                          <pic:cNvPicPr/>
                        </pic:nvPicPr>
                        <pic:blipFill>
                          <a:blip r:embed="rId39">
                            <a:extLst>
                              <a:ext uri="{28A0092B-C50C-407E-A947-70E740481C1C}">
                                <a14:useLocalDpi xmlns:a14="http://schemas.microsoft.com/office/drawing/2010/main" val="0"/>
                              </a:ext>
                            </a:extLst>
                          </a:blip>
                          <a:stretch>
                            <a:fillRect/>
                          </a:stretch>
                        </pic:blipFill>
                        <pic:spPr>
                          <a:xfrm>
                            <a:off x="0" y="0"/>
                            <a:ext cx="2459842" cy="259843"/>
                          </a:xfrm>
                          <a:prstGeom prst="rect">
                            <a:avLst/>
                          </a:prstGeom>
                        </pic:spPr>
                      </pic:pic>
                    </a:graphicData>
                  </a:graphic>
                </wp:inline>
              </w:drawing>
            </w:r>
          </w:p>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Fog (3.9-11.2 u)</w:t>
            </w:r>
          </w:p>
          <w:p w:rsidR="00D870A2" w:rsidRPr="001150FF"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5B90E652" wp14:editId="60E0BA18">
                  <wp:extent cx="2449902" cy="24154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Upper Level Info (11.2-6.19 u)</w:t>
            </w:r>
          </w:p>
          <w:p w:rsidR="00D870A2" w:rsidRPr="001150FF" w:rsidRDefault="00D870A2" w:rsidP="00616330">
            <w:pPr>
              <w:pStyle w:val="Tableheading"/>
              <w:snapToGrid w:val="0"/>
              <w:spacing w:before="120" w:after="120"/>
              <w:rPr>
                <w:rFonts w:ascii="Arial" w:hAnsi="Arial" w:cs="Arial"/>
                <w:bCs/>
                <w:sz w:val="20"/>
                <w:szCs w:val="20"/>
              </w:rPr>
            </w:pPr>
            <w:r w:rsidRPr="00AA7D5B">
              <w:rPr>
                <w:rFonts w:ascii="Arial" w:hAnsi="Arial" w:cs="Arial"/>
                <w:bCs/>
                <w:noProof/>
                <w:sz w:val="20"/>
                <w:szCs w:val="20"/>
                <w:lang w:eastAsia="en-US"/>
              </w:rPr>
              <w:drawing>
                <wp:inline distT="0" distB="0" distL="0" distR="0" wp14:anchorId="2850108C" wp14:editId="22979EEE">
                  <wp:extent cx="2449902" cy="258556"/>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UpLvl.png"/>
                          <pic:cNvPicPr/>
                        </pic:nvPicPr>
                        <pic:blipFill>
                          <a:blip r:embed="rId40">
                            <a:extLst>
                              <a:ext uri="{28A0092B-C50C-407E-A947-70E740481C1C}">
                                <a14:useLocalDpi xmlns:a14="http://schemas.microsoft.com/office/drawing/2010/main" val="0"/>
                              </a:ext>
                            </a:extLst>
                          </a:blip>
                          <a:stretch>
                            <a:fillRect/>
                          </a:stretch>
                        </pic:blipFill>
                        <pic:spPr>
                          <a:xfrm>
                            <a:off x="0" y="0"/>
                            <a:ext cx="2496972" cy="263524"/>
                          </a:xfrm>
                          <a:prstGeom prst="rect">
                            <a:avLst/>
                          </a:prstGeom>
                        </pic:spPr>
                      </pic:pic>
                    </a:graphicData>
                  </a:graphic>
                </wp:inline>
              </w:drawing>
            </w:r>
          </w:p>
          <w:p w:rsidR="00AA7D5B" w:rsidRPr="00AA7D5B" w:rsidRDefault="00AA7D5B" w:rsidP="00AA7D5B">
            <w:pPr>
              <w:pStyle w:val="Tableheading"/>
              <w:snapToGrid w:val="0"/>
              <w:spacing w:before="120" w:after="120"/>
              <w:rPr>
                <w:rFonts w:ascii="Arial" w:hAnsi="Arial" w:cs="Arial"/>
                <w:bCs/>
                <w:sz w:val="20"/>
                <w:szCs w:val="20"/>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D870A2" w:rsidRPr="009211C5" w:rsidRDefault="005D22B4" w:rsidP="001A66AA">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00D870A2" w:rsidRPr="009211C5">
              <w:rPr>
                <w:rFonts w:ascii="Arial" w:hAnsi="Arial" w:cs="Arial"/>
                <w:b w:val="0"/>
                <w:bCs/>
                <w:szCs w:val="22"/>
              </w:rPr>
              <w:t xml:space="preserve"> continues looping and updating</w:t>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Equidistant Cylindrical</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Eq</w:t>
            </w:r>
            <w:proofErr w:type="spellEnd"/>
            <w:r w:rsidRPr="009211C5">
              <w:rPr>
                <w:rFonts w:ascii="Arial" w:hAnsi="Arial" w:cs="Arial"/>
                <w:b w:val="0"/>
                <w:bCs/>
                <w:i/>
                <w:color w:val="3333FF"/>
                <w:sz w:val="20"/>
                <w:szCs w:val="20"/>
              </w:rPr>
              <w:t xml:space="preserve"> Cylindrical</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Scale is set to </w:t>
            </w:r>
            <w:proofErr w:type="spellStart"/>
            <w:r w:rsidRPr="009211C5">
              <w:rPr>
                <w:rFonts w:ascii="Arial" w:hAnsi="Arial" w:cs="Arial"/>
                <w:bCs/>
                <w:szCs w:val="22"/>
              </w:rPr>
              <w:t>Eq</w:t>
            </w:r>
            <w:proofErr w:type="spellEnd"/>
            <w:r w:rsidRPr="009211C5">
              <w:rPr>
                <w:rFonts w:ascii="Arial" w:hAnsi="Arial" w:cs="Arial"/>
                <w:bCs/>
                <w:szCs w:val="22"/>
              </w:rPr>
              <w:t xml:space="preserve"> Cylindrical</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D870A2" w:rsidRPr="009211C5" w:rsidRDefault="00601CE6"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2DB8E2A9" wp14:editId="28DC2AD6">
                  <wp:extent cx="2516413" cy="1690777"/>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HI_Ch02_0.64um_EqC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9766" cy="1693030"/>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3449B0" w:rsidRPr="00E55B74" w:rsidTr="00612AE5">
        <w:trPr>
          <w:cantSplit/>
        </w:trPr>
        <w:tc>
          <w:tcPr>
            <w:tcW w:w="1020" w:type="dxa"/>
            <w:vMerge w:val="restart"/>
            <w:vAlign w:val="center"/>
          </w:tcPr>
          <w:p w:rsidR="003449B0" w:rsidRPr="009211C5" w:rsidRDefault="003449B0"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3449B0" w:rsidRPr="00294B7B" w:rsidRDefault="003449B0" w:rsidP="00AA7D5B">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00AB10A1">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3449B0" w:rsidRPr="009211C5" w:rsidRDefault="003449B0"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3449B0" w:rsidRPr="009211C5" w:rsidRDefault="003449B0"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3449B0" w:rsidRPr="00E55B74" w:rsidTr="00612AE5">
        <w:trPr>
          <w:cantSplit/>
        </w:trPr>
        <w:tc>
          <w:tcPr>
            <w:tcW w:w="1020" w:type="dxa"/>
            <w:vMerge/>
            <w:vAlign w:val="center"/>
          </w:tcPr>
          <w:p w:rsidR="003449B0" w:rsidRPr="009211C5" w:rsidRDefault="003449B0"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3449B0" w:rsidRPr="009211C5" w:rsidRDefault="003449B0"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Mercator</w:t>
            </w:r>
          </w:p>
          <w:p w:rsidR="003449B0" w:rsidRPr="009211C5" w:rsidRDefault="003449B0" w:rsidP="00AA7D5B">
            <w:pPr>
              <w:pStyle w:val="Tableheading"/>
              <w:snapToGrid w:val="0"/>
              <w:spacing w:beforeLines="20" w:before="48" w:afterLines="20" w:after="48"/>
              <w:jc w:val="left"/>
              <w:rPr>
                <w:rFonts w:ascii="Arial" w:hAnsi="Arial" w:cs="Arial"/>
                <w:b w:val="0"/>
                <w:bCs/>
                <w:szCs w:val="22"/>
              </w:rPr>
            </w:pPr>
          </w:p>
          <w:p w:rsidR="003449B0" w:rsidRPr="009211C5" w:rsidRDefault="003449B0"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Mercator</w:t>
            </w:r>
          </w:p>
        </w:tc>
        <w:tc>
          <w:tcPr>
            <w:tcW w:w="647"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r>
      <w:tr w:rsidR="003449B0" w:rsidRPr="00E55B74" w:rsidTr="00612AE5">
        <w:trPr>
          <w:cantSplit/>
        </w:trPr>
        <w:tc>
          <w:tcPr>
            <w:tcW w:w="1020" w:type="dxa"/>
            <w:vMerge/>
            <w:vAlign w:val="center"/>
          </w:tcPr>
          <w:p w:rsidR="003449B0" w:rsidRPr="009211C5" w:rsidRDefault="003449B0"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3449B0" w:rsidRPr="009211C5" w:rsidRDefault="003449B0"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3449B0" w:rsidRPr="009211C5" w:rsidRDefault="003449B0"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Mercator</w:t>
            </w:r>
            <w:r w:rsidRPr="009211C5">
              <w:rPr>
                <w:rFonts w:ascii="Arial" w:hAnsi="Arial" w:cs="Arial"/>
                <w:b w:val="0"/>
                <w:bCs/>
                <w:szCs w:val="22"/>
              </w:rPr>
              <w:t xml:space="preserve"> projection view (see below).</w:t>
            </w:r>
          </w:p>
          <w:p w:rsidR="003449B0" w:rsidRPr="009211C5" w:rsidRDefault="003449B0"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3449B0" w:rsidRPr="009211C5" w:rsidRDefault="003449B0"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3449B0" w:rsidRPr="009211C5" w:rsidRDefault="00601CE6"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21642B7C" wp14:editId="1AE5026D">
                  <wp:extent cx="2505180" cy="171665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HI_Ch02_0.64um_Mer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1138" cy="1720740"/>
                          </a:xfrm>
                          <a:prstGeom prst="rect">
                            <a:avLst/>
                          </a:prstGeom>
                        </pic:spPr>
                      </pic:pic>
                    </a:graphicData>
                  </a:graphic>
                </wp:inline>
              </w:drawing>
            </w:r>
          </w:p>
        </w:tc>
        <w:tc>
          <w:tcPr>
            <w:tcW w:w="647"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HI Region (Mercator)</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HIREGI</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Hawaii</w:t>
            </w:r>
            <w:r w:rsidRPr="009211C5">
              <w:rPr>
                <w:rFonts w:ascii="Arial" w:hAnsi="Arial" w:cs="Arial"/>
                <w:b w:val="0"/>
                <w:bCs/>
                <w:szCs w:val="22"/>
              </w:rPr>
              <w:t xml:space="preserve"> projection view (see below).</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D870A2" w:rsidRPr="009211C5" w:rsidRDefault="00B43193"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5E9AC2EC" wp14:editId="7234C1D5">
                  <wp:extent cx="2370370" cy="1708030"/>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HI_Ch02_0.65um_HIRe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9647" cy="1714715"/>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CONUS (Lambert Conformal)</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proofErr w:type="spellStart"/>
            <w:r w:rsidRPr="009211C5">
              <w:rPr>
                <w:rFonts w:ascii="Arial" w:hAnsi="Arial" w:cs="Arial"/>
                <w:b w:val="0"/>
                <w:bCs/>
                <w:i/>
                <w:color w:val="3333FF"/>
                <w:sz w:val="20"/>
                <w:szCs w:val="20"/>
              </w:rPr>
              <w:t>WConus</w:t>
            </w:r>
            <w:proofErr w:type="spellEnd"/>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612AE5">
        <w:trPr>
          <w:cantSplit/>
        </w:trPr>
        <w:tc>
          <w:tcPr>
            <w:tcW w:w="1020" w:type="dxa"/>
            <w:vMerge/>
            <w:shd w:val="clear" w:color="auto" w:fill="auto"/>
            <w:vAlign w:val="center"/>
          </w:tcPr>
          <w:p w:rsidR="00D870A2" w:rsidRPr="009211C5" w:rsidRDefault="00D870A2"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West CONUS</w:t>
            </w:r>
            <w:r w:rsidRPr="009211C5">
              <w:rPr>
                <w:rFonts w:ascii="Arial" w:hAnsi="Arial" w:cs="Arial"/>
                <w:b w:val="0"/>
                <w:bCs/>
                <w:szCs w:val="22"/>
              </w:rPr>
              <w:t xml:space="preserve"> projection view (see below).</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A portion of the product may </w:t>
            </w:r>
            <w:r w:rsidR="004E10D2">
              <w:rPr>
                <w:rFonts w:ascii="Arial" w:hAnsi="Arial" w:cs="Arial"/>
                <w:b w:val="0"/>
                <w:bCs/>
                <w:szCs w:val="22"/>
              </w:rPr>
              <w:t xml:space="preserve">or may not </w:t>
            </w:r>
            <w:r w:rsidRPr="009211C5">
              <w:rPr>
                <w:rFonts w:ascii="Arial" w:hAnsi="Arial" w:cs="Arial"/>
                <w:b w:val="0"/>
                <w:bCs/>
                <w:szCs w:val="22"/>
              </w:rPr>
              <w:t xml:space="preserve">be visible. If </w:t>
            </w:r>
            <w:r w:rsidR="004E10D2">
              <w:rPr>
                <w:rFonts w:ascii="Arial" w:hAnsi="Arial" w:cs="Arial"/>
                <w:b w:val="0"/>
                <w:bCs/>
                <w:szCs w:val="22"/>
              </w:rPr>
              <w:t>visible</w:t>
            </w:r>
            <w:r w:rsidRPr="009211C5">
              <w:rPr>
                <w:rFonts w:ascii="Arial" w:hAnsi="Arial" w:cs="Arial"/>
                <w:b w:val="0"/>
                <w:bCs/>
                <w:szCs w:val="22"/>
              </w:rPr>
              <w:t>, the product continues looping and updating</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noProof/>
                <w:szCs w:val="22"/>
                <w:lang w:eastAsia="en-US"/>
              </w:rPr>
              <w:drawing>
                <wp:inline distT="0" distB="0" distL="0" distR="0" wp14:anchorId="6CFCEA02" wp14:editId="3DAA42A4">
                  <wp:extent cx="2829463" cy="1518249"/>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roj_WCONU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2735" cy="1520005"/>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E82A84" w:rsidRPr="00E55B74" w:rsidTr="00612AE5">
        <w:trPr>
          <w:cantSplit/>
        </w:trPr>
        <w:tc>
          <w:tcPr>
            <w:tcW w:w="1020" w:type="dxa"/>
            <w:vMerge w:val="restart"/>
            <w:vAlign w:val="center"/>
          </w:tcPr>
          <w:p w:rsidR="00E82A84" w:rsidRPr="009211C5" w:rsidRDefault="00E82A84"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E82A84" w:rsidRPr="009211C5" w:rsidRDefault="00E82A84"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Full Disk</w:t>
            </w:r>
          </w:p>
          <w:p w:rsidR="00E82A84" w:rsidRPr="00294B7B" w:rsidRDefault="00E82A84" w:rsidP="00616330">
            <w:pPr>
              <w:pStyle w:val="Tableheading"/>
              <w:snapToGrid w:val="0"/>
              <w:spacing w:beforeLines="20" w:before="48" w:afterLines="20" w:after="48"/>
              <w:jc w:val="left"/>
              <w:rPr>
                <w:rFonts w:ascii="Arial" w:hAnsi="Arial" w:cs="Arial"/>
                <w:b w:val="0"/>
                <w:bCs/>
                <w:sz w:val="20"/>
                <w:szCs w:val="20"/>
              </w:rPr>
            </w:pPr>
          </w:p>
          <w:p w:rsidR="00E82A84" w:rsidRPr="00294B7B" w:rsidRDefault="00E82A84" w:rsidP="00616330">
            <w:pPr>
              <w:pStyle w:val="Tableheading"/>
              <w:snapToGrid w:val="0"/>
              <w:spacing w:beforeLines="20" w:before="48" w:afterLines="20" w:after="48"/>
              <w:jc w:val="left"/>
              <w:rPr>
                <w:rFonts w:ascii="Arial" w:hAnsi="Arial" w:cs="Arial"/>
                <w:b w:val="0"/>
                <w:bCs/>
                <w:szCs w:val="22"/>
              </w:rPr>
            </w:pPr>
            <w:r w:rsidRPr="00294B7B">
              <w:rPr>
                <w:rFonts w:ascii="Arial" w:hAnsi="Arial" w:cs="Arial"/>
                <w:b w:val="0"/>
                <w:bCs/>
                <w:sz w:val="20"/>
                <w:szCs w:val="20"/>
              </w:rPr>
              <w:t xml:space="preserve">In CAVE select </w:t>
            </w:r>
            <w:r w:rsidRPr="00551E50">
              <w:rPr>
                <w:rFonts w:ascii="Arial" w:hAnsi="Arial" w:cs="Arial"/>
                <w:b w:val="0"/>
                <w:bCs/>
                <w:i/>
                <w:color w:val="3333FF"/>
                <w:sz w:val="20"/>
                <w:szCs w:val="20"/>
              </w:rPr>
              <w:t xml:space="preserve">Scale </w:t>
            </w:r>
            <w:r w:rsidRPr="00551E50">
              <w:rPr>
                <w:rFonts w:ascii="Arial" w:hAnsi="Arial" w:cs="Arial"/>
                <w:b w:val="0"/>
                <w:bCs/>
                <w:i/>
                <w:color w:val="3333FF"/>
                <w:sz w:val="20"/>
                <w:szCs w:val="20"/>
              </w:rPr>
              <w:sym w:font="Wingdings" w:char="F0E0"/>
            </w:r>
            <w:r w:rsidRPr="00551E50">
              <w:rPr>
                <w:rFonts w:ascii="Arial" w:hAnsi="Arial" w:cs="Arial"/>
                <w:b w:val="0"/>
                <w:bCs/>
                <w:i/>
                <w:color w:val="3333FF"/>
                <w:sz w:val="20"/>
                <w:szCs w:val="20"/>
              </w:rPr>
              <w:t xml:space="preserve"> GOES-R WFD</w:t>
            </w:r>
          </w:p>
        </w:tc>
        <w:tc>
          <w:tcPr>
            <w:tcW w:w="647" w:type="dxa"/>
            <w:vMerge w:val="restart"/>
          </w:tcPr>
          <w:p w:rsidR="00E82A84" w:rsidRPr="009211C5" w:rsidRDefault="00E82A84"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E82A84" w:rsidRPr="009211C5" w:rsidRDefault="00E82A84"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82A84" w:rsidRPr="00E55B74" w:rsidTr="00612AE5">
        <w:trPr>
          <w:cantSplit/>
        </w:trPr>
        <w:tc>
          <w:tcPr>
            <w:tcW w:w="1020" w:type="dxa"/>
            <w:vMerge/>
            <w:vAlign w:val="center"/>
          </w:tcPr>
          <w:p w:rsidR="00E82A84" w:rsidRPr="009211C5" w:rsidRDefault="00E82A84"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82A84" w:rsidRPr="009211C5" w:rsidRDefault="00E82A84"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82A84" w:rsidRPr="00294B7B" w:rsidRDefault="00E82A84"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 xml:space="preserve">The Scale is set to the </w:t>
            </w:r>
            <w:r w:rsidRPr="00294B7B">
              <w:rPr>
                <w:rFonts w:ascii="Arial" w:hAnsi="Arial" w:cs="Arial"/>
                <w:bCs/>
                <w:sz w:val="20"/>
                <w:szCs w:val="20"/>
              </w:rPr>
              <w:t xml:space="preserve">West Full Disk </w:t>
            </w:r>
            <w:r w:rsidRPr="00294B7B">
              <w:rPr>
                <w:rFonts w:ascii="Arial" w:hAnsi="Arial" w:cs="Arial"/>
                <w:b w:val="0"/>
                <w:bCs/>
                <w:sz w:val="20"/>
                <w:szCs w:val="20"/>
              </w:rPr>
              <w:t>projection view (see below).</w:t>
            </w:r>
          </w:p>
          <w:p w:rsidR="00E82A84" w:rsidRPr="00294B7B" w:rsidRDefault="00E82A84"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Frames are set to 15</w:t>
            </w:r>
          </w:p>
          <w:p w:rsidR="00E82A84" w:rsidRPr="00294B7B" w:rsidRDefault="00E82A84"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The product is visible</w:t>
            </w:r>
            <w:r>
              <w:rPr>
                <w:rFonts w:ascii="Arial" w:hAnsi="Arial" w:cs="Arial"/>
                <w:b w:val="0"/>
                <w:bCs/>
                <w:sz w:val="20"/>
                <w:szCs w:val="20"/>
              </w:rPr>
              <w:t>,</w:t>
            </w:r>
            <w:r w:rsidRPr="00294B7B">
              <w:rPr>
                <w:rFonts w:ascii="Arial" w:hAnsi="Arial" w:cs="Arial"/>
                <w:b w:val="0"/>
                <w:bCs/>
                <w:sz w:val="20"/>
                <w:szCs w:val="20"/>
              </w:rPr>
              <w:t xml:space="preserve"> looping and updating</w:t>
            </w:r>
          </w:p>
          <w:p w:rsidR="00E82A84" w:rsidRPr="009211C5" w:rsidRDefault="00E70C30"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47CB676B" wp14:editId="614B458B">
                  <wp:extent cx="2473209" cy="1949569"/>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HI_Ch02_0.64um_WF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78409" cy="1953668"/>
                          </a:xfrm>
                          <a:prstGeom prst="rect">
                            <a:avLst/>
                          </a:prstGeom>
                        </pic:spPr>
                      </pic:pic>
                    </a:graphicData>
                  </a:graphic>
                </wp:inline>
              </w:drawing>
            </w:r>
          </w:p>
        </w:tc>
        <w:tc>
          <w:tcPr>
            <w:tcW w:w="647" w:type="dxa"/>
            <w:vMerge/>
          </w:tcPr>
          <w:p w:rsidR="00E82A84" w:rsidRPr="009211C5" w:rsidRDefault="00E82A84"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82A84" w:rsidRPr="009211C5" w:rsidRDefault="00E82A84"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bookmarkStart w:id="75" w:name="_Ref384378182"/>
          </w:p>
        </w:tc>
        <w:bookmarkEnd w:id="75"/>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Return to the </w:t>
            </w:r>
            <w:r w:rsidRPr="009211C5">
              <w:rPr>
                <w:rFonts w:ascii="Arial" w:hAnsi="Arial" w:cs="Arial"/>
                <w:bCs/>
                <w:szCs w:val="22"/>
              </w:rPr>
              <w:t>HI Region</w:t>
            </w:r>
            <w:r w:rsidRPr="009211C5">
              <w:rPr>
                <w:rFonts w:ascii="Arial" w:hAnsi="Arial" w:cs="Arial"/>
                <w:b w:val="0"/>
                <w:bCs/>
                <w:szCs w:val="22"/>
              </w:rPr>
              <w:t xml:space="preserve"> scale then move (swap) the product into a side pane</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w:t>
            </w:r>
          </w:p>
        </w:tc>
      </w:tr>
      <w:tr w:rsidR="00D870A2" w:rsidRPr="009211C5" w:rsidTr="00612AE5">
        <w:trPr>
          <w:cantSplit/>
        </w:trPr>
        <w:tc>
          <w:tcPr>
            <w:tcW w:w="1020" w:type="dxa"/>
            <w:vMerge/>
            <w:shd w:val="clear" w:color="auto" w:fill="auto"/>
            <w:vAlign w:val="center"/>
          </w:tcPr>
          <w:p w:rsidR="00D870A2" w:rsidRPr="009211C5" w:rsidRDefault="00D870A2"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scale is set</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_Ref384378157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66</w:t>
            </w:r>
            <w:r w:rsidRPr="009211C5">
              <w:rPr>
                <w:rFonts w:ascii="Arial" w:hAnsi="Arial" w:cs="Arial"/>
                <w:bCs/>
                <w:szCs w:val="22"/>
                <w:highlight w:val="yellow"/>
              </w:rPr>
              <w:fldChar w:fldCharType="end"/>
            </w:r>
            <w:r w:rsidRPr="009211C5">
              <w:rPr>
                <w:rFonts w:ascii="Arial" w:hAnsi="Arial" w:cs="Arial"/>
                <w:b w:val="0"/>
                <w:bCs/>
                <w:szCs w:val="22"/>
              </w:rPr>
              <w:t xml:space="preserve"> 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_Ref384378182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75</w:t>
            </w:r>
            <w:r w:rsidRPr="009211C5">
              <w:rPr>
                <w:rFonts w:ascii="Arial" w:hAnsi="Arial" w:cs="Arial"/>
                <w:bCs/>
                <w:szCs w:val="22"/>
                <w:highlight w:val="yellow"/>
              </w:rPr>
              <w:fldChar w:fldCharType="end"/>
            </w:r>
            <w:r w:rsidRPr="009211C5">
              <w:rPr>
                <w:rFonts w:ascii="Arial" w:hAnsi="Arial" w:cs="Arial"/>
                <w:b w:val="0"/>
                <w:bCs/>
                <w:szCs w:val="22"/>
              </w:rPr>
              <w:t xml:space="preserve"> for the following </w:t>
            </w:r>
            <w:r w:rsidR="005D22B4">
              <w:rPr>
                <w:rFonts w:ascii="Arial" w:hAnsi="Arial" w:cs="Arial"/>
                <w:bCs/>
                <w:szCs w:val="22"/>
              </w:rPr>
              <w:t>Hawaii</w:t>
            </w:r>
            <w:r w:rsidR="005D22B4" w:rsidRPr="009211C5">
              <w:rPr>
                <w:rFonts w:ascii="Arial" w:hAnsi="Arial" w:cs="Arial"/>
                <w:bCs/>
                <w:szCs w:val="22"/>
              </w:rPr>
              <w:t xml:space="preserve"> </w:t>
            </w:r>
            <w:r w:rsidRPr="009211C5">
              <w:rPr>
                <w:rFonts w:ascii="Arial" w:hAnsi="Arial" w:cs="Arial"/>
                <w:bCs/>
                <w:szCs w:val="22"/>
              </w:rPr>
              <w:t>Region</w:t>
            </w:r>
            <w:r w:rsidRPr="009211C5">
              <w:rPr>
                <w:rFonts w:ascii="Arial" w:hAnsi="Arial" w:cs="Arial"/>
                <w:b w:val="0"/>
                <w:bCs/>
                <w:szCs w:val="22"/>
              </w:rPr>
              <w:t xml:space="preserve"> channels:</w:t>
            </w:r>
          </w:p>
          <w:p w:rsidR="00D870A2" w:rsidRPr="009211C5" w:rsidRDefault="005D22B4"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002F7055">
              <w:rPr>
                <w:rFonts w:ascii="Arial" w:hAnsi="Arial" w:cs="Arial"/>
                <w:b w:val="0"/>
                <w:bCs/>
                <w:i/>
                <w:color w:val="3333FF"/>
                <w:sz w:val="20"/>
                <w:szCs w:val="20"/>
              </w:rPr>
              <w:tab/>
              <w:t xml:space="preserve"> </w:t>
            </w:r>
            <w:r w:rsidR="00D870A2" w:rsidRPr="009211C5">
              <w:rPr>
                <w:rFonts w:ascii="Arial" w:hAnsi="Arial" w:cs="Arial"/>
                <w:b w:val="0"/>
                <w:bCs/>
                <w:i/>
                <w:color w:val="3333FF"/>
                <w:sz w:val="20"/>
                <w:szCs w:val="20"/>
              </w:rPr>
              <w:t>Cloud Phase (8.5-11.2u)</w:t>
            </w:r>
          </w:p>
          <w:p w:rsidR="00D1409E" w:rsidRPr="009211C5" w:rsidRDefault="00D1409E"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Channels:</w:t>
            </w:r>
            <w:r>
              <w:rPr>
                <w:rFonts w:ascii="Arial" w:hAnsi="Arial" w:cs="Arial"/>
                <w:b w:val="0"/>
                <w:bCs/>
                <w:i/>
                <w:color w:val="3333FF"/>
                <w:sz w:val="20"/>
                <w:szCs w:val="20"/>
              </w:rPr>
              <w:tab/>
            </w:r>
            <w:r>
              <w:rPr>
                <w:rFonts w:ascii="Arial" w:hAnsi="Arial" w:cs="Arial"/>
                <w:b w:val="0"/>
                <w:bCs/>
                <w:i/>
                <w:color w:val="3333FF"/>
                <w:sz w:val="20"/>
                <w:szCs w:val="20"/>
              </w:rPr>
              <w:tab/>
              <w:t xml:space="preserve"> Channel 11(8.5u)</w:t>
            </w:r>
          </w:p>
          <w:p w:rsidR="00D870A2" w:rsidRPr="009211C5" w:rsidRDefault="002F7055"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Regional Best Res</w:t>
            </w:r>
            <w:r w:rsidR="005D22B4">
              <w:rPr>
                <w:rFonts w:ascii="Arial" w:hAnsi="Arial" w:cs="Arial"/>
                <w:b w:val="0"/>
                <w:bCs/>
                <w:i/>
                <w:color w:val="3333FF"/>
                <w:sz w:val="20"/>
                <w:szCs w:val="20"/>
              </w:rPr>
              <w:t>:</w:t>
            </w:r>
            <w:r>
              <w:rPr>
                <w:rFonts w:ascii="Arial" w:hAnsi="Arial" w:cs="Arial"/>
                <w:b w:val="0"/>
                <w:bCs/>
                <w:i/>
                <w:color w:val="3333FF"/>
                <w:sz w:val="20"/>
                <w:szCs w:val="20"/>
              </w:rPr>
              <w:t xml:space="preserve"> </w:t>
            </w:r>
            <w:r w:rsidR="00D870A2" w:rsidRPr="009211C5">
              <w:rPr>
                <w:rFonts w:ascii="Arial" w:hAnsi="Arial" w:cs="Arial"/>
                <w:b w:val="0"/>
                <w:bCs/>
                <w:i/>
                <w:color w:val="3333FF"/>
                <w:sz w:val="20"/>
                <w:szCs w:val="20"/>
              </w:rPr>
              <w:t>Channel 4</w:t>
            </w:r>
            <w:r w:rsidR="00D1409E">
              <w:rPr>
                <w:rFonts w:ascii="Arial" w:hAnsi="Arial" w:cs="Arial"/>
                <w:b w:val="0"/>
                <w:bCs/>
                <w:i/>
                <w:color w:val="3333FF"/>
                <w:sz w:val="20"/>
                <w:szCs w:val="20"/>
              </w:rPr>
              <w:t>(</w:t>
            </w:r>
            <w:r w:rsidR="00D870A2" w:rsidRPr="009211C5">
              <w:rPr>
                <w:rFonts w:ascii="Arial" w:hAnsi="Arial" w:cs="Arial"/>
                <w:b w:val="0"/>
                <w:bCs/>
                <w:i/>
                <w:color w:val="3333FF"/>
                <w:sz w:val="20"/>
                <w:szCs w:val="20"/>
              </w:rPr>
              <w:t>1.38u</w:t>
            </w:r>
            <w:r w:rsidR="00D1409E">
              <w:rPr>
                <w:rFonts w:ascii="Arial" w:hAnsi="Arial" w:cs="Arial"/>
                <w:b w:val="0"/>
                <w:bCs/>
                <w:i/>
                <w:color w:val="3333FF"/>
                <w:sz w:val="20"/>
                <w:szCs w:val="20"/>
              </w:rPr>
              <w:t>)</w:t>
            </w:r>
          </w:p>
          <w:p w:rsidR="00D870A2" w:rsidRPr="009211C5" w:rsidRDefault="002F7055"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RGB</w:t>
            </w:r>
            <w:r w:rsidR="00B0311E">
              <w:rPr>
                <w:rFonts w:ascii="Arial" w:hAnsi="Arial" w:cs="Arial"/>
                <w:b w:val="0"/>
                <w:bCs/>
                <w:i/>
                <w:color w:val="3333FF"/>
                <w:sz w:val="20"/>
                <w:szCs w:val="20"/>
              </w:rPr>
              <w:t xml:space="preserve"> Composite</w:t>
            </w:r>
            <w:r w:rsidR="005D22B4">
              <w:rPr>
                <w:rFonts w:ascii="Arial" w:hAnsi="Arial" w:cs="Arial"/>
                <w:b w:val="0"/>
                <w:bCs/>
                <w:i/>
                <w:color w:val="3333FF"/>
                <w:sz w:val="20"/>
                <w:szCs w:val="20"/>
              </w:rPr>
              <w:t>:</w:t>
            </w:r>
            <w:r>
              <w:rPr>
                <w:rFonts w:ascii="Arial" w:hAnsi="Arial" w:cs="Arial"/>
                <w:b w:val="0"/>
                <w:bCs/>
                <w:i/>
                <w:color w:val="3333FF"/>
                <w:sz w:val="20"/>
                <w:szCs w:val="20"/>
              </w:rPr>
              <w:tab/>
              <w:t xml:space="preserve"> Daytime Composite #1</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w:t>
            </w:r>
            <w:r w:rsidR="00733C82">
              <w:rPr>
                <w:rFonts w:ascii="Arial" w:hAnsi="Arial" w:cs="Arial"/>
                <w:b w:val="0"/>
                <w:bCs/>
                <w:szCs w:val="22"/>
              </w:rPr>
              <w:t>2814</w:t>
            </w:r>
            <w:r w:rsidRPr="009211C5">
              <w:rPr>
                <w:rFonts w:ascii="Arial" w:hAnsi="Arial" w:cs="Arial"/>
                <w:b w:val="0"/>
                <w:bCs/>
                <w:szCs w:val="22"/>
              </w:rPr>
              <w:t>, 2815, 2816, 2985</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2B773F" w:rsidRPr="00294B7B" w:rsidTr="002B773F">
        <w:trPr>
          <w:cantSplit/>
        </w:trPr>
        <w:tc>
          <w:tcPr>
            <w:tcW w:w="1020" w:type="dxa"/>
            <w:vAlign w:val="center"/>
          </w:tcPr>
          <w:p w:rsidR="002B773F" w:rsidRPr="009211C5" w:rsidRDefault="002B773F" w:rsidP="002B773F">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c>
          <w:tcPr>
            <w:tcW w:w="3310"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647"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9596" w:type="dxa"/>
            <w:gridSpan w:val="6"/>
            <w:shd w:val="clear" w:color="auto" w:fill="EAF1DD" w:themeFill="accent3" w:themeFillTint="33"/>
          </w:tcPr>
          <w:p w:rsidR="00D870A2" w:rsidRPr="009211C5" w:rsidRDefault="00D870A2" w:rsidP="00640FF0">
            <w:pPr>
              <w:pStyle w:val="Tableheading"/>
              <w:keepNext/>
              <w:snapToGrid w:val="0"/>
              <w:spacing w:before="120" w:after="120"/>
              <w:jc w:val="left"/>
              <w:rPr>
                <w:rFonts w:ascii="Arial" w:hAnsi="Arial" w:cs="Arial"/>
                <w:bCs/>
                <w:szCs w:val="22"/>
              </w:rPr>
            </w:pPr>
            <w:r w:rsidRPr="009211C5">
              <w:rPr>
                <w:rFonts w:ascii="Arial" w:hAnsi="Arial" w:cs="Arial"/>
                <w:bCs/>
                <w:szCs w:val="22"/>
              </w:rPr>
              <w:lastRenderedPageBreak/>
              <w:t>Puerto Rico Region</w:t>
            </w:r>
          </w:p>
        </w:tc>
      </w:tr>
      <w:tr w:rsidR="00D712BD" w:rsidRPr="00E50747" w:rsidTr="00612AE5">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575F81" w:rsidRDefault="00D712BD" w:rsidP="00744531">
            <w:pPr>
              <w:pStyle w:val="Tableheading"/>
              <w:numPr>
                <w:ilvl w:val="1"/>
                <w:numId w:val="9"/>
              </w:numPr>
              <w:snapToGrid w:val="0"/>
              <w:spacing w:beforeLines="20" w:before="48" w:afterLines="20" w:after="48"/>
              <w:ind w:left="766"/>
              <w:jc w:val="left"/>
              <w:rPr>
                <w:rFonts w:ascii="Arial" w:hAnsi="Arial" w:cs="Arial"/>
                <w:b w:val="0"/>
                <w:bCs/>
                <w:i/>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C56FB8">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AA7D5B">
            <w:pPr>
              <w:pStyle w:val="Tableheading"/>
              <w:snapToGrid w:val="0"/>
              <w:spacing w:beforeLines="20" w:before="48" w:afterLines="20" w:after="48"/>
              <w:ind w:left="294"/>
              <w:jc w:val="left"/>
              <w:rPr>
                <w:rFonts w:ascii="Arial" w:hAnsi="Arial" w:cs="Arial"/>
                <w:b w:val="0"/>
                <w:bCs/>
                <w:szCs w:val="22"/>
              </w:rPr>
            </w:pPr>
          </w:p>
        </w:tc>
      </w:tr>
      <w:tr w:rsidR="00D870A2" w:rsidRPr="00E50747" w:rsidTr="00612AE5">
        <w:trPr>
          <w:cantSplit/>
        </w:trPr>
        <w:tc>
          <w:tcPr>
            <w:tcW w:w="1020" w:type="dxa"/>
            <w:vMerge/>
            <w:vAlign w:val="center"/>
          </w:tcPr>
          <w:p w:rsidR="00D870A2" w:rsidRPr="00E50747"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D870A2" w:rsidRPr="00294B7B" w:rsidRDefault="00D870A2"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D870A2" w:rsidRPr="009211C5" w:rsidRDefault="00D870A2" w:rsidP="00AA7D5B">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set the Frames to 15</w:t>
            </w:r>
          </w:p>
        </w:tc>
        <w:tc>
          <w:tcPr>
            <w:tcW w:w="1978" w:type="dxa"/>
            <w:gridSpan w:val="2"/>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tc>
        <w:tc>
          <w:tcPr>
            <w:tcW w:w="647"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step needs to be executed for both GOES-16 and GOES-17</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GOES-16</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PRREGI</w:t>
            </w:r>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CH-10-7.34um</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CH-10-7.34um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Puerto Rico</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B43193" w:rsidRPr="009211C5" w:rsidRDefault="00B43193"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FB7BEE3" wp14:editId="6722D8B0">
                  <wp:extent cx="2482712" cy="169077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R_Ch10_7.34um_Nhe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5249" cy="1692505"/>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B43193"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D870A2" w:rsidRPr="00B43193" w:rsidRDefault="005D22B4" w:rsidP="00AA7D5B">
            <w:pPr>
              <w:pStyle w:val="Tableheading"/>
              <w:numPr>
                <w:ilvl w:val="0"/>
                <w:numId w:val="9"/>
              </w:numPr>
              <w:snapToGrid w:val="0"/>
              <w:spacing w:beforeLines="20" w:before="48" w:afterLines="20" w:after="48"/>
              <w:jc w:val="left"/>
              <w:rPr>
                <w:rFonts w:ascii="Arial" w:hAnsi="Arial" w:cs="Arial"/>
                <w:b w:val="0"/>
                <w:bCs/>
                <w:szCs w:val="22"/>
              </w:rPr>
            </w:pPr>
            <w:r w:rsidRPr="00B43193">
              <w:rPr>
                <w:rFonts w:ascii="Arial" w:hAnsi="Arial" w:cs="Arial"/>
                <w:b w:val="0"/>
                <w:bCs/>
                <w:szCs w:val="22"/>
              </w:rPr>
              <w:t>The product</w:t>
            </w:r>
            <w:r w:rsidR="00D870A2" w:rsidRPr="00B43193">
              <w:rPr>
                <w:rFonts w:ascii="Arial" w:hAnsi="Arial" w:cs="Arial"/>
                <w:b w:val="0"/>
                <w:bCs/>
                <w:szCs w:val="22"/>
              </w:rPr>
              <w:t xml:space="preserve"> continues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 side pane</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bookmarkStart w:id="76" w:name="_Ref384378443"/>
          </w:p>
        </w:tc>
        <w:bookmarkEnd w:id="76"/>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5D22B4">
              <w:rPr>
                <w:rFonts w:ascii="Arial" w:hAnsi="Arial" w:cs="Arial"/>
                <w:b w:val="0"/>
                <w:bCs/>
                <w:i/>
                <w:color w:val="3333FF"/>
                <w:sz w:val="20"/>
                <w:szCs w:val="20"/>
              </w:rPr>
              <w:t xml:space="preserve">By Sector </w:t>
            </w:r>
            <w:r w:rsidR="005D22B4" w:rsidRPr="005D22B4">
              <w:rPr>
                <w:rFonts w:ascii="Arial" w:hAnsi="Arial" w:cs="Arial"/>
                <w:b w:val="0"/>
                <w:bCs/>
                <w:i/>
                <w:color w:val="3333FF"/>
                <w:sz w:val="20"/>
                <w:szCs w:val="20"/>
              </w:rPr>
              <w:sym w:font="Wingdings" w:char="F0E0"/>
            </w:r>
            <w:r w:rsidR="005D22B4">
              <w:rPr>
                <w:rFonts w:ascii="Arial" w:hAnsi="Arial" w:cs="Arial"/>
                <w:b w:val="0"/>
                <w:bCs/>
                <w:i/>
                <w:color w:val="3333FF"/>
                <w:sz w:val="20"/>
                <w:szCs w:val="20"/>
              </w:rPr>
              <w:t xml:space="preserve"> </w:t>
            </w:r>
            <w:r w:rsidRPr="009211C5">
              <w:rPr>
                <w:rFonts w:ascii="Arial" w:hAnsi="Arial" w:cs="Arial"/>
                <w:b w:val="0"/>
                <w:bCs/>
                <w:i/>
                <w:color w:val="3333FF"/>
                <w:sz w:val="20"/>
                <w:szCs w:val="20"/>
              </w:rPr>
              <w:t xml:space="preserve">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9E446C">
              <w:rPr>
                <w:rFonts w:ascii="Arial" w:hAnsi="Arial" w:cs="Arial"/>
                <w:b w:val="0"/>
                <w:bCs/>
                <w:i/>
                <w:color w:val="3333FF"/>
                <w:sz w:val="20"/>
                <w:szCs w:val="20"/>
              </w:rPr>
              <w:t>Puerto Rico</w:t>
            </w:r>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00A451C4">
              <w:rPr>
                <w:rFonts w:ascii="Arial" w:hAnsi="Arial" w:cs="Arial"/>
                <w:b w:val="0"/>
                <w:bCs/>
                <w:i/>
                <w:color w:val="3333FF"/>
                <w:sz w:val="20"/>
                <w:szCs w:val="20"/>
              </w:rPr>
              <w:t xml:space="preserve">Channel </w:t>
            </w:r>
            <w:r w:rsidRPr="009211C5">
              <w:rPr>
                <w:rFonts w:ascii="Arial" w:hAnsi="Arial" w:cs="Arial"/>
                <w:b w:val="0"/>
                <w:bCs/>
                <w:i/>
                <w:color w:val="3333FF"/>
                <w:sz w:val="20"/>
                <w:szCs w:val="20"/>
              </w:rPr>
              <w:t>10</w:t>
            </w:r>
            <w:r w:rsidR="00A451C4">
              <w:rPr>
                <w:rFonts w:ascii="Arial" w:hAnsi="Arial" w:cs="Arial"/>
                <w:b w:val="0"/>
                <w:bCs/>
                <w:i/>
                <w:color w:val="3333FF"/>
                <w:sz w:val="20"/>
                <w:szCs w:val="20"/>
              </w:rPr>
              <w:t>(</w:t>
            </w:r>
            <w:r w:rsidRPr="009211C5">
              <w:rPr>
                <w:rFonts w:ascii="Arial" w:hAnsi="Arial" w:cs="Arial"/>
                <w:b w:val="0"/>
                <w:bCs/>
                <w:i/>
                <w:color w:val="3333FF"/>
                <w:sz w:val="20"/>
                <w:szCs w:val="20"/>
              </w:rPr>
              <w:t>7.3</w:t>
            </w:r>
            <w:r w:rsidR="00A451C4">
              <w:rPr>
                <w:rFonts w:ascii="Arial" w:hAnsi="Arial" w:cs="Arial"/>
                <w:b w:val="0"/>
                <w:bCs/>
                <w:i/>
                <w:color w:val="3333FF"/>
                <w:sz w:val="20"/>
                <w:szCs w:val="20"/>
              </w:rPr>
              <w:t>4</w:t>
            </w:r>
            <w:r w:rsidRPr="009211C5">
              <w:rPr>
                <w:rFonts w:ascii="Arial" w:hAnsi="Arial" w:cs="Arial"/>
                <w:b w:val="0"/>
                <w:bCs/>
                <w:i/>
                <w:color w:val="3333FF"/>
                <w:sz w:val="20"/>
                <w:szCs w:val="20"/>
              </w:rPr>
              <w:t>u</w:t>
            </w:r>
            <w:r w:rsidR="00A451C4">
              <w:rPr>
                <w:rFonts w:ascii="Arial" w:hAnsi="Arial" w:cs="Arial"/>
                <w:b w:val="0"/>
                <w:bCs/>
                <w:i/>
                <w:color w:val="3333FF"/>
                <w:sz w:val="20"/>
                <w:szCs w:val="20"/>
              </w:rPr>
              <w:t>)</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 2815, 2985</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CH-</w:t>
            </w:r>
            <w:r w:rsidR="009E446C">
              <w:rPr>
                <w:rFonts w:ascii="Arial" w:hAnsi="Arial" w:cs="Arial"/>
                <w:b w:val="0"/>
                <w:bCs/>
                <w:i/>
                <w:color w:val="3333FF"/>
                <w:sz w:val="20"/>
                <w:szCs w:val="20"/>
              </w:rPr>
              <w:t>10</w:t>
            </w:r>
            <w:r w:rsidRPr="009211C5">
              <w:rPr>
                <w:rFonts w:ascii="Arial" w:hAnsi="Arial" w:cs="Arial"/>
                <w:b w:val="0"/>
                <w:bCs/>
                <w:i/>
                <w:color w:val="3333FF"/>
                <w:sz w:val="20"/>
                <w:szCs w:val="20"/>
              </w:rPr>
              <w:t>-</w:t>
            </w:r>
            <w:r w:rsidR="009E446C">
              <w:rPr>
                <w:rFonts w:ascii="Arial" w:hAnsi="Arial" w:cs="Arial"/>
                <w:b w:val="0"/>
                <w:bCs/>
                <w:i/>
                <w:color w:val="3333FF"/>
                <w:sz w:val="20"/>
                <w:szCs w:val="20"/>
              </w:rPr>
              <w:t>7.3</w:t>
            </w:r>
            <w:r w:rsidRPr="009211C5">
              <w:rPr>
                <w:rFonts w:ascii="Arial" w:hAnsi="Arial" w:cs="Arial"/>
                <w:b w:val="0"/>
                <w:bCs/>
                <w:i/>
                <w:color w:val="3333FF"/>
                <w:sz w:val="20"/>
                <w:szCs w:val="20"/>
              </w:rPr>
              <w:t>4um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Puerto Rico</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9E446C" w:rsidRPr="009211C5" w:rsidRDefault="009E446C"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3EDFCA0E" wp14:editId="2A574711">
                  <wp:extent cx="2415670" cy="1699404"/>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R_AllCh_Ch10_7.35um_Nhe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6440" cy="1706981"/>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 product for correct labels/legend displays</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Product legends are formatted as shown:</w:t>
            </w:r>
          </w:p>
          <w:p w:rsidR="00D870A2" w:rsidRPr="009211C5" w:rsidRDefault="009E446C"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714E11B1" wp14:editId="5B09AE2F">
                  <wp:extent cx="2605177" cy="447311"/>
                  <wp:effectExtent l="0" t="0" r="508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legend_Ch10_7.34um.png"/>
                          <pic:cNvPicPr/>
                        </pic:nvPicPr>
                        <pic:blipFill>
                          <a:blip r:embed="rId56">
                            <a:extLst>
                              <a:ext uri="{28A0092B-C50C-407E-A947-70E740481C1C}">
                                <a14:useLocalDpi xmlns:a14="http://schemas.microsoft.com/office/drawing/2010/main" val="0"/>
                              </a:ext>
                            </a:extLst>
                          </a:blip>
                          <a:stretch>
                            <a:fillRect/>
                          </a:stretch>
                        </pic:blipFill>
                        <pic:spPr>
                          <a:xfrm>
                            <a:off x="0" y="0"/>
                            <a:ext cx="2606060" cy="447463"/>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294B7B" w:rsidTr="00612AE5">
        <w:trPr>
          <w:cantSplit/>
        </w:trPr>
        <w:tc>
          <w:tcPr>
            <w:tcW w:w="1020" w:type="dxa"/>
            <w:vMerge w:val="restart"/>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Review and sample product for consistency between the </w:t>
            </w:r>
            <w:proofErr w:type="spellStart"/>
            <w:r w:rsidRPr="009211C5">
              <w:rPr>
                <w:rFonts w:ascii="Arial" w:hAnsi="Arial" w:cs="Arial"/>
                <w:b w:val="0"/>
                <w:bCs/>
                <w:szCs w:val="22"/>
              </w:rPr>
              <w:t>colorbar</w:t>
            </w:r>
            <w:proofErr w:type="spellEnd"/>
            <w:r w:rsidRPr="009211C5">
              <w:rPr>
                <w:rFonts w:ascii="Arial" w:hAnsi="Arial" w:cs="Arial"/>
                <w:b w:val="0"/>
                <w:bCs/>
                <w:szCs w:val="22"/>
              </w:rPr>
              <w:t xml:space="preserve"> and the product</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D870A2" w:rsidRPr="00294B7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Product samplings are consistent with the </w:t>
            </w:r>
            <w:r>
              <w:rPr>
                <w:rFonts w:ascii="Arial" w:hAnsi="Arial" w:cs="Arial"/>
                <w:b w:val="0"/>
                <w:bCs/>
                <w:szCs w:val="22"/>
              </w:rPr>
              <w:t xml:space="preserve">appropriate </w:t>
            </w:r>
            <w:proofErr w:type="spellStart"/>
            <w:r w:rsidRPr="009211C5">
              <w:rPr>
                <w:rFonts w:ascii="Arial" w:hAnsi="Arial" w:cs="Arial"/>
                <w:b w:val="0"/>
                <w:bCs/>
                <w:szCs w:val="22"/>
              </w:rPr>
              <w:t>colorbars</w:t>
            </w:r>
            <w:proofErr w:type="spellEnd"/>
            <w:r>
              <w:rPr>
                <w:rFonts w:ascii="Arial" w:hAnsi="Arial" w:cs="Arial"/>
                <w:b w:val="0"/>
                <w:bCs/>
                <w:szCs w:val="22"/>
              </w:rPr>
              <w:t>:</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C302C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Single Channels</w:t>
            </w:r>
          </w:p>
        </w:tc>
      </w:tr>
      <w:tr w:rsidR="00D870A2" w:rsidRPr="00C302C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bottom w:val="single" w:sz="4" w:space="0" w:color="000000"/>
              <w:right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1-6</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1D6C16B8" wp14:editId="56B05BEC">
                  <wp:extent cx="2449902" cy="258793"/>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1.png"/>
                          <pic:cNvPicPr/>
                        </pic:nvPicPr>
                        <pic:blipFill>
                          <a:blip r:embed="rId34">
                            <a:extLst>
                              <a:ext uri="{28A0092B-C50C-407E-A947-70E740481C1C}">
                                <a14:useLocalDpi xmlns:a14="http://schemas.microsoft.com/office/drawing/2010/main" val="0"/>
                              </a:ext>
                            </a:extLst>
                          </a:blip>
                          <a:stretch>
                            <a:fillRect/>
                          </a:stretch>
                        </pic:blipFill>
                        <pic:spPr>
                          <a:xfrm>
                            <a:off x="0" y="0"/>
                            <a:ext cx="2452617" cy="259080"/>
                          </a:xfrm>
                          <a:prstGeom prst="rect">
                            <a:avLst/>
                          </a:prstGeom>
                        </pic:spPr>
                      </pic:pic>
                    </a:graphicData>
                  </a:graphic>
                </wp:inline>
              </w:drawing>
            </w:r>
          </w:p>
        </w:tc>
        <w:tc>
          <w:tcPr>
            <w:tcW w:w="4288" w:type="dxa"/>
            <w:gridSpan w:val="3"/>
            <w:tcBorders>
              <w:top w:val="nil"/>
              <w:left w:val="nil"/>
              <w:bottom w:val="single" w:sz="4" w:space="0" w:color="000000"/>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7 - 16</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46C346B9" wp14:editId="4C7D06D1">
                  <wp:extent cx="2449902" cy="26720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7-.png"/>
                          <pic:cNvPicPr/>
                        </pic:nvPicPr>
                        <pic:blipFill>
                          <a:blip r:embed="rId35">
                            <a:extLst>
                              <a:ext uri="{28A0092B-C50C-407E-A947-70E740481C1C}">
                                <a14:useLocalDpi xmlns:a14="http://schemas.microsoft.com/office/drawing/2010/main" val="0"/>
                              </a:ext>
                            </a:extLst>
                          </a:blip>
                          <a:stretch>
                            <a:fillRect/>
                          </a:stretch>
                        </pic:blipFill>
                        <pic:spPr>
                          <a:xfrm>
                            <a:off x="0" y="0"/>
                            <a:ext cx="2489145" cy="271488"/>
                          </a:xfrm>
                          <a:prstGeom prst="rect">
                            <a:avLst/>
                          </a:prstGeom>
                        </pic:spPr>
                      </pic:pic>
                    </a:graphicData>
                  </a:graphic>
                </wp:inline>
              </w:drawing>
            </w:r>
          </w:p>
        </w:tc>
      </w:tr>
      <w:tr w:rsidR="00D870A2" w:rsidRPr="00C302C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(Differenced) Channels</w:t>
            </w:r>
          </w:p>
        </w:tc>
      </w:tr>
      <w:tr w:rsidR="00D870A2" w:rsidRPr="00294B7B"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right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Moisture (11.2-12.3 u)</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37B5112" wp14:editId="5CE214E0">
                  <wp:extent cx="2449902" cy="25016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Moisture.png"/>
                          <pic:cNvPicPr/>
                        </pic:nvPicPr>
                        <pic:blipFill>
                          <a:blip r:embed="rId36">
                            <a:extLst>
                              <a:ext uri="{28A0092B-C50C-407E-A947-70E740481C1C}">
                                <a14:useLocalDpi xmlns:a14="http://schemas.microsoft.com/office/drawing/2010/main" val="0"/>
                              </a:ext>
                            </a:extLst>
                          </a:blip>
                          <a:stretch>
                            <a:fillRect/>
                          </a:stretch>
                        </pic:blipFill>
                        <pic:spPr>
                          <a:xfrm>
                            <a:off x="0" y="0"/>
                            <a:ext cx="2532605" cy="258611"/>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Fog (3.9-11.2 u)</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847C098" wp14:editId="23B484A7">
                  <wp:extent cx="2449902" cy="24154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Snow (0.64-0.87 u)</w:t>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Vegetation (0.64-0.87 u)</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5F51B0B1" wp14:editId="5BF44EB7">
                  <wp:extent cx="2449902" cy="25016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SnowVeg.png"/>
                          <pic:cNvPicPr/>
                        </pic:nvPicPr>
                        <pic:blipFill>
                          <a:blip r:embed="rId38">
                            <a:extLst>
                              <a:ext uri="{28A0092B-C50C-407E-A947-70E740481C1C}">
                                <a14:useLocalDpi xmlns:a14="http://schemas.microsoft.com/office/drawing/2010/main" val="0"/>
                              </a:ext>
                            </a:extLst>
                          </a:blip>
                          <a:stretch>
                            <a:fillRect/>
                          </a:stretch>
                        </pic:blipFill>
                        <pic:spPr>
                          <a:xfrm>
                            <a:off x="0" y="0"/>
                            <a:ext cx="2450734" cy="250251"/>
                          </a:xfrm>
                          <a:prstGeom prst="rect">
                            <a:avLst/>
                          </a:prstGeom>
                        </pic:spPr>
                      </pic:pic>
                    </a:graphicData>
                  </a:graphic>
                </wp:inline>
              </w:drawing>
            </w:r>
          </w:p>
        </w:tc>
        <w:tc>
          <w:tcPr>
            <w:tcW w:w="4288" w:type="dxa"/>
            <w:gridSpan w:val="3"/>
            <w:tcBorders>
              <w:top w:val="nil"/>
              <w:left w:val="nil"/>
            </w:tcBorders>
          </w:tcPr>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Cloud Phase (8.5-11.2 u)</w:t>
            </w:r>
          </w:p>
          <w:p w:rsidR="00D870A2" w:rsidRPr="001150FF"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467CA935" wp14:editId="37743138">
                  <wp:extent cx="2449902" cy="258793"/>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Cloud.png"/>
                          <pic:cNvPicPr/>
                        </pic:nvPicPr>
                        <pic:blipFill>
                          <a:blip r:embed="rId39">
                            <a:extLst>
                              <a:ext uri="{28A0092B-C50C-407E-A947-70E740481C1C}">
                                <a14:useLocalDpi xmlns:a14="http://schemas.microsoft.com/office/drawing/2010/main" val="0"/>
                              </a:ext>
                            </a:extLst>
                          </a:blip>
                          <a:stretch>
                            <a:fillRect/>
                          </a:stretch>
                        </pic:blipFill>
                        <pic:spPr>
                          <a:xfrm>
                            <a:off x="0" y="0"/>
                            <a:ext cx="2459842" cy="259843"/>
                          </a:xfrm>
                          <a:prstGeom prst="rect">
                            <a:avLst/>
                          </a:prstGeom>
                        </pic:spPr>
                      </pic:pic>
                    </a:graphicData>
                  </a:graphic>
                </wp:inline>
              </w:drawing>
            </w:r>
          </w:p>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Fog (3.9-11.2 u)</w:t>
            </w:r>
          </w:p>
          <w:p w:rsidR="00D870A2" w:rsidRPr="001150FF"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F90F872" wp14:editId="77983C13">
                  <wp:extent cx="2449902" cy="24154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Upper Level Info (11.2-6.19 u)</w:t>
            </w:r>
          </w:p>
          <w:p w:rsidR="00D870A2" w:rsidRPr="001150FF"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26459F1D" wp14:editId="57F5D8E6">
                  <wp:extent cx="2449902" cy="258556"/>
                  <wp:effectExtent l="0" t="0" r="762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UpLvl.png"/>
                          <pic:cNvPicPr/>
                        </pic:nvPicPr>
                        <pic:blipFill>
                          <a:blip r:embed="rId40">
                            <a:extLst>
                              <a:ext uri="{28A0092B-C50C-407E-A947-70E740481C1C}">
                                <a14:useLocalDpi xmlns:a14="http://schemas.microsoft.com/office/drawing/2010/main" val="0"/>
                              </a:ext>
                            </a:extLst>
                          </a:blip>
                          <a:stretch>
                            <a:fillRect/>
                          </a:stretch>
                        </pic:blipFill>
                        <pic:spPr>
                          <a:xfrm>
                            <a:off x="0" y="0"/>
                            <a:ext cx="2496972" cy="263524"/>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 w:val="0"/>
                <w:bCs/>
                <w:sz w:val="20"/>
                <w:szCs w:val="20"/>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D870A2" w:rsidRPr="009211C5" w:rsidRDefault="00D870A2"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D870A2" w:rsidRPr="009211C5" w:rsidRDefault="005D22B4" w:rsidP="001A66AA">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00D870A2" w:rsidRPr="009211C5">
              <w:rPr>
                <w:rFonts w:ascii="Arial" w:hAnsi="Arial" w:cs="Arial"/>
                <w:b w:val="0"/>
                <w:bCs/>
                <w:szCs w:val="22"/>
              </w:rPr>
              <w:t xml:space="preserve"> continues looping and updating</w:t>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Equidistant Cylindrical</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Eq</w:t>
            </w:r>
            <w:proofErr w:type="spellEnd"/>
            <w:r w:rsidRPr="009211C5">
              <w:rPr>
                <w:rFonts w:ascii="Arial" w:hAnsi="Arial" w:cs="Arial"/>
                <w:b w:val="0"/>
                <w:bCs/>
                <w:i/>
                <w:color w:val="3333FF"/>
                <w:sz w:val="20"/>
                <w:szCs w:val="20"/>
              </w:rPr>
              <w:t xml:space="preserve"> Cylindrical</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AA7D5B" w:rsidRDefault="00D870A2"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 xml:space="preserve">Scale is set to </w:t>
            </w:r>
            <w:proofErr w:type="spellStart"/>
            <w:r w:rsidRPr="00AA7D5B">
              <w:rPr>
                <w:rFonts w:ascii="Arial" w:hAnsi="Arial" w:cs="Arial"/>
                <w:bCs/>
                <w:sz w:val="20"/>
                <w:szCs w:val="20"/>
              </w:rPr>
              <w:t>Eq</w:t>
            </w:r>
            <w:proofErr w:type="spellEnd"/>
            <w:r w:rsidRPr="00AA7D5B">
              <w:rPr>
                <w:rFonts w:ascii="Arial" w:hAnsi="Arial" w:cs="Arial"/>
                <w:bCs/>
                <w:sz w:val="20"/>
                <w:szCs w:val="20"/>
              </w:rPr>
              <w:t xml:space="preserve"> Cylindrical</w:t>
            </w:r>
          </w:p>
          <w:p w:rsidR="00D870A2" w:rsidRPr="00AA7D5B" w:rsidRDefault="00D870A2"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AA7D5B">
              <w:rPr>
                <w:rFonts w:ascii="Arial" w:hAnsi="Arial" w:cs="Arial"/>
                <w:b w:val="0"/>
                <w:bCs/>
                <w:sz w:val="20"/>
                <w:szCs w:val="20"/>
              </w:rPr>
              <w:t>Frames are set to 15</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Cs w:val="22"/>
              </w:rPr>
            </w:pPr>
            <w:r w:rsidRPr="00AA7D5B">
              <w:rPr>
                <w:rFonts w:ascii="Arial" w:hAnsi="Arial" w:cs="Arial"/>
                <w:bCs/>
                <w:sz w:val="20"/>
                <w:szCs w:val="20"/>
              </w:rPr>
              <w:t>The product is visible and continues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PR Region (Mercator)</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r>
              <w:rPr>
                <w:rFonts w:ascii="Arial" w:hAnsi="Arial" w:cs="Arial"/>
                <w:b w:val="0"/>
                <w:bCs/>
                <w:i/>
                <w:color w:val="3333FF"/>
                <w:sz w:val="20"/>
                <w:szCs w:val="20"/>
              </w:rPr>
              <w:t>PRREGI</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Puerto Rico</w:t>
            </w:r>
            <w:r w:rsidRPr="009211C5">
              <w:rPr>
                <w:rFonts w:ascii="Arial" w:hAnsi="Arial" w:cs="Arial"/>
                <w:b w:val="0"/>
                <w:bCs/>
                <w:szCs w:val="22"/>
              </w:rPr>
              <w:t xml:space="preserve"> projection view (see below).</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D870A2" w:rsidRPr="009211C5" w:rsidRDefault="00D527B3" w:rsidP="00616330">
            <w:pPr>
              <w:pStyle w:val="Tableheading"/>
              <w:snapToGrid w:val="0"/>
              <w:spacing w:beforeLines="20" w:before="48" w:afterLines="20" w:after="48"/>
              <w:rPr>
                <w:rFonts w:ascii="Arial" w:hAnsi="Arial" w:cs="Arial"/>
                <w:bCs/>
                <w:szCs w:val="22"/>
                <w:u w:val="single"/>
              </w:rPr>
            </w:pPr>
            <w:r w:rsidRPr="001A66AA">
              <w:rPr>
                <w:rFonts w:ascii="Arial" w:hAnsi="Arial" w:cs="Arial"/>
                <w:bCs/>
                <w:noProof/>
                <w:szCs w:val="22"/>
                <w:u w:val="single"/>
                <w:lang w:eastAsia="en-US"/>
              </w:rPr>
              <w:drawing>
                <wp:inline distT="0" distB="0" distL="0" distR="0" wp14:anchorId="0D8EE6B2" wp14:editId="3E34E6CC">
                  <wp:extent cx="2570672" cy="1706563"/>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R_ac_Ch10_7.34um_PRRe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1542" cy="1707141"/>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East CONUS (Lambert Conformal)</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proofErr w:type="spellStart"/>
            <w:r w:rsidRPr="009211C5">
              <w:rPr>
                <w:rFonts w:ascii="Arial" w:hAnsi="Arial" w:cs="Arial"/>
                <w:b w:val="0"/>
                <w:bCs/>
                <w:i/>
                <w:color w:val="3333FF"/>
                <w:sz w:val="20"/>
                <w:szCs w:val="20"/>
              </w:rPr>
              <w:t>EConus</w:t>
            </w:r>
            <w:proofErr w:type="spellEnd"/>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East CONUS</w:t>
            </w:r>
            <w:r w:rsidRPr="009211C5">
              <w:rPr>
                <w:rFonts w:ascii="Arial" w:hAnsi="Arial" w:cs="Arial"/>
                <w:b w:val="0"/>
                <w:bCs/>
                <w:szCs w:val="22"/>
              </w:rPr>
              <w:t xml:space="preserve"> projection view (see below).</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 portion of the product may be visible. If so, the product continues looping and updating</w:t>
            </w:r>
          </w:p>
          <w:p w:rsidR="00D870A2" w:rsidRPr="009211C5" w:rsidRDefault="004E10D2"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0E86F96D" wp14:editId="6B1B91DA">
                  <wp:extent cx="2506160" cy="1773571"/>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R_ac_Ch10_7.34um_ECon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07009" cy="1774172"/>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6170B6" w:rsidRPr="00E55B74" w:rsidTr="00612AE5">
        <w:trPr>
          <w:cantSplit/>
        </w:trPr>
        <w:tc>
          <w:tcPr>
            <w:tcW w:w="1020" w:type="dxa"/>
            <w:vMerge w:val="restart"/>
            <w:shd w:val="clear" w:color="auto" w:fill="auto"/>
            <w:vAlign w:val="center"/>
          </w:tcPr>
          <w:p w:rsidR="006170B6" w:rsidRPr="009211C5" w:rsidRDefault="006170B6"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6170B6" w:rsidRPr="009211C5" w:rsidRDefault="006170B6" w:rsidP="00616330">
            <w:pPr>
              <w:pStyle w:val="Tableheading"/>
              <w:snapToGrid w:val="0"/>
              <w:spacing w:beforeLines="20" w:before="48" w:afterLines="20" w:after="48"/>
              <w:jc w:val="left"/>
              <w:rPr>
                <w:rFonts w:ascii="Arial" w:hAnsi="Arial" w:cs="Arial"/>
                <w:bCs/>
                <w:szCs w:val="22"/>
                <w:u w:val="single"/>
              </w:rPr>
            </w:pPr>
            <w:r>
              <w:rPr>
                <w:rFonts w:ascii="Arial" w:hAnsi="Arial" w:cs="Arial"/>
                <w:bCs/>
                <w:szCs w:val="22"/>
                <w:u w:val="single"/>
              </w:rPr>
              <w:t>East</w:t>
            </w:r>
            <w:r w:rsidRPr="009211C5">
              <w:rPr>
                <w:rFonts w:ascii="Arial" w:hAnsi="Arial" w:cs="Arial"/>
                <w:bCs/>
                <w:szCs w:val="22"/>
                <w:u w:val="single"/>
              </w:rPr>
              <w:t xml:space="preserve"> Full Disk</w:t>
            </w:r>
          </w:p>
          <w:p w:rsidR="006170B6" w:rsidRPr="009211C5" w:rsidRDefault="006170B6" w:rsidP="00616330">
            <w:pPr>
              <w:pStyle w:val="Tableheading"/>
              <w:snapToGrid w:val="0"/>
              <w:spacing w:beforeLines="20" w:before="48" w:afterLines="20" w:after="48"/>
              <w:jc w:val="left"/>
              <w:rPr>
                <w:rFonts w:ascii="Arial" w:hAnsi="Arial" w:cs="Arial"/>
                <w:b w:val="0"/>
                <w:bCs/>
                <w:szCs w:val="22"/>
              </w:rPr>
            </w:pPr>
          </w:p>
          <w:p w:rsidR="006170B6" w:rsidRPr="00294B7B" w:rsidRDefault="006170B6"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r>
              <w:rPr>
                <w:rFonts w:ascii="Arial" w:hAnsi="Arial" w:cs="Arial"/>
                <w:b w:val="0"/>
                <w:bCs/>
                <w:i/>
                <w:color w:val="3333FF"/>
                <w:sz w:val="20"/>
                <w:szCs w:val="20"/>
              </w:rPr>
              <w:t>E</w:t>
            </w:r>
            <w:r w:rsidRPr="009211C5">
              <w:rPr>
                <w:rFonts w:ascii="Arial" w:hAnsi="Arial" w:cs="Arial"/>
                <w:b w:val="0"/>
                <w:bCs/>
                <w:i/>
                <w:color w:val="3333FF"/>
                <w:sz w:val="20"/>
                <w:szCs w:val="20"/>
              </w:rPr>
              <w:t>FD</w:t>
            </w:r>
          </w:p>
        </w:tc>
        <w:tc>
          <w:tcPr>
            <w:tcW w:w="647" w:type="dxa"/>
            <w:vMerge w:val="restart"/>
          </w:tcPr>
          <w:p w:rsidR="006170B6" w:rsidRPr="009211C5" w:rsidRDefault="006170B6"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6170B6" w:rsidRPr="009211C5" w:rsidRDefault="006170B6"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37B7D" w:rsidRPr="00E55B74" w:rsidTr="00612AE5">
        <w:trPr>
          <w:cantSplit/>
        </w:trPr>
        <w:tc>
          <w:tcPr>
            <w:tcW w:w="1020" w:type="dxa"/>
            <w:vMerge/>
            <w:shd w:val="clear" w:color="auto" w:fill="auto"/>
            <w:vAlign w:val="center"/>
          </w:tcPr>
          <w:p w:rsidR="00E37B7D" w:rsidRPr="009211C5" w:rsidRDefault="00E37B7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37B7D" w:rsidRPr="009211C5" w:rsidRDefault="00E37B7D"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37B7D" w:rsidRPr="009211C5" w:rsidRDefault="00E37B7D"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 xml:space="preserve">East Full Disk </w:t>
            </w:r>
            <w:r w:rsidRPr="009211C5">
              <w:rPr>
                <w:rFonts w:ascii="Arial" w:hAnsi="Arial" w:cs="Arial"/>
                <w:b w:val="0"/>
                <w:bCs/>
                <w:szCs w:val="22"/>
              </w:rPr>
              <w:t>projection view (see below).</w:t>
            </w:r>
          </w:p>
          <w:p w:rsidR="00E37B7D" w:rsidRPr="009211C5" w:rsidRDefault="00E37B7D"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E37B7D" w:rsidRPr="009211C5" w:rsidRDefault="00E37B7D"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E37B7D" w:rsidRPr="009211C5" w:rsidRDefault="004E10D2"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BB74E6F" wp14:editId="6248C413">
                  <wp:extent cx="2493034" cy="175909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R_ac_Ch10_7.34um_EF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3878" cy="1759686"/>
                          </a:xfrm>
                          <a:prstGeom prst="rect">
                            <a:avLst/>
                          </a:prstGeom>
                        </pic:spPr>
                      </pic:pic>
                    </a:graphicData>
                  </a:graphic>
                </wp:inline>
              </w:drawing>
            </w:r>
          </w:p>
        </w:tc>
        <w:tc>
          <w:tcPr>
            <w:tcW w:w="647" w:type="dxa"/>
            <w:vMerge/>
          </w:tcPr>
          <w:p w:rsidR="00E37B7D" w:rsidRPr="009211C5" w:rsidRDefault="00E37B7D"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37B7D" w:rsidRPr="009211C5" w:rsidRDefault="00E37B7D" w:rsidP="00616330">
            <w:pPr>
              <w:pStyle w:val="Tableheading"/>
              <w:snapToGrid w:val="0"/>
              <w:spacing w:beforeLines="20" w:before="48" w:afterLines="20" w:after="48"/>
              <w:jc w:val="left"/>
              <w:rPr>
                <w:rFonts w:ascii="Arial" w:hAnsi="Arial" w:cs="Arial"/>
                <w:b w:val="0"/>
                <w:bCs/>
                <w:szCs w:val="22"/>
              </w:rPr>
            </w:pPr>
          </w:p>
        </w:tc>
      </w:tr>
      <w:tr w:rsidR="00D527B3" w:rsidRPr="00E55B74" w:rsidTr="00612AE5">
        <w:trPr>
          <w:cantSplit/>
        </w:trPr>
        <w:tc>
          <w:tcPr>
            <w:tcW w:w="1020" w:type="dxa"/>
            <w:vMerge w:val="restart"/>
            <w:vAlign w:val="center"/>
          </w:tcPr>
          <w:p w:rsidR="00D527B3" w:rsidRPr="009211C5" w:rsidRDefault="00D527B3"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527B3" w:rsidRPr="009211C5" w:rsidRDefault="00D527B3" w:rsidP="00616330">
            <w:pPr>
              <w:pStyle w:val="Tableheading"/>
              <w:snapToGrid w:val="0"/>
              <w:spacing w:beforeLines="20" w:before="48" w:afterLines="20" w:after="48"/>
              <w:jc w:val="left"/>
              <w:rPr>
                <w:rFonts w:ascii="Arial" w:hAnsi="Arial" w:cs="Arial"/>
                <w:bCs/>
                <w:szCs w:val="22"/>
                <w:u w:val="single"/>
              </w:rPr>
            </w:pPr>
            <w:r>
              <w:rPr>
                <w:rFonts w:ascii="Arial" w:hAnsi="Arial" w:cs="Arial"/>
                <w:bCs/>
                <w:szCs w:val="22"/>
                <w:u w:val="single"/>
              </w:rPr>
              <w:t>West</w:t>
            </w:r>
            <w:r w:rsidRPr="009211C5">
              <w:rPr>
                <w:rFonts w:ascii="Arial" w:hAnsi="Arial" w:cs="Arial"/>
                <w:bCs/>
                <w:szCs w:val="22"/>
                <w:u w:val="single"/>
              </w:rPr>
              <w:t xml:space="preserve"> Full Disk</w:t>
            </w:r>
          </w:p>
          <w:p w:rsidR="00D527B3" w:rsidRPr="009211C5" w:rsidRDefault="00D527B3" w:rsidP="00616330">
            <w:pPr>
              <w:pStyle w:val="Tableheading"/>
              <w:snapToGrid w:val="0"/>
              <w:spacing w:beforeLines="20" w:before="48" w:afterLines="20" w:after="48"/>
              <w:jc w:val="left"/>
              <w:rPr>
                <w:rFonts w:ascii="Arial" w:hAnsi="Arial" w:cs="Arial"/>
                <w:b w:val="0"/>
                <w:bCs/>
                <w:szCs w:val="22"/>
              </w:rPr>
            </w:pPr>
          </w:p>
          <w:p w:rsidR="00D527B3" w:rsidRPr="00294B7B" w:rsidRDefault="00D527B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r>
              <w:rPr>
                <w:rFonts w:ascii="Arial" w:hAnsi="Arial" w:cs="Arial"/>
                <w:b w:val="0"/>
                <w:bCs/>
                <w:i/>
                <w:color w:val="3333FF"/>
                <w:sz w:val="20"/>
                <w:szCs w:val="20"/>
              </w:rPr>
              <w:t>W</w:t>
            </w:r>
            <w:r w:rsidRPr="009211C5">
              <w:rPr>
                <w:rFonts w:ascii="Arial" w:hAnsi="Arial" w:cs="Arial"/>
                <w:b w:val="0"/>
                <w:bCs/>
                <w:i/>
                <w:color w:val="3333FF"/>
                <w:sz w:val="20"/>
                <w:szCs w:val="20"/>
              </w:rPr>
              <w:t>FD</w:t>
            </w:r>
          </w:p>
        </w:tc>
        <w:tc>
          <w:tcPr>
            <w:tcW w:w="647" w:type="dxa"/>
            <w:vMerge w:val="restart"/>
          </w:tcPr>
          <w:p w:rsidR="00D527B3" w:rsidRPr="009211C5" w:rsidRDefault="00D527B3"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527B3" w:rsidRPr="009211C5" w:rsidRDefault="00D527B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37B7D" w:rsidRPr="00E55B74" w:rsidTr="00612AE5">
        <w:trPr>
          <w:cantSplit/>
        </w:trPr>
        <w:tc>
          <w:tcPr>
            <w:tcW w:w="1020" w:type="dxa"/>
            <w:vMerge/>
            <w:vAlign w:val="center"/>
          </w:tcPr>
          <w:p w:rsidR="00E37B7D" w:rsidRPr="009211C5" w:rsidRDefault="00E37B7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37B7D" w:rsidRPr="009211C5" w:rsidRDefault="00E37B7D"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37B7D" w:rsidRPr="009211C5" w:rsidRDefault="00E37B7D"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Pr>
                <w:rFonts w:ascii="Arial" w:hAnsi="Arial" w:cs="Arial"/>
                <w:bCs/>
                <w:szCs w:val="22"/>
              </w:rPr>
              <w:t>West</w:t>
            </w:r>
            <w:r w:rsidRPr="009211C5">
              <w:rPr>
                <w:rFonts w:ascii="Arial" w:hAnsi="Arial" w:cs="Arial"/>
                <w:bCs/>
                <w:szCs w:val="22"/>
              </w:rPr>
              <w:t xml:space="preserve"> Full Disk </w:t>
            </w:r>
            <w:r w:rsidRPr="009211C5">
              <w:rPr>
                <w:rFonts w:ascii="Arial" w:hAnsi="Arial" w:cs="Arial"/>
                <w:b w:val="0"/>
                <w:bCs/>
                <w:szCs w:val="22"/>
              </w:rPr>
              <w:t>projection view (see below).</w:t>
            </w:r>
          </w:p>
          <w:p w:rsidR="00E37B7D" w:rsidRPr="009211C5" w:rsidRDefault="00E37B7D"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E37B7D" w:rsidRPr="009211C5" w:rsidRDefault="00E37B7D"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E37B7D" w:rsidRPr="009211C5" w:rsidRDefault="004E10D2"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C96FF3F" wp14:editId="67CACE67">
                  <wp:extent cx="2536166" cy="1766332"/>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PR_ac_Ch10_7.34um_WFD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7436" cy="1767217"/>
                          </a:xfrm>
                          <a:prstGeom prst="rect">
                            <a:avLst/>
                          </a:prstGeom>
                        </pic:spPr>
                      </pic:pic>
                    </a:graphicData>
                  </a:graphic>
                </wp:inline>
              </w:drawing>
            </w:r>
          </w:p>
        </w:tc>
        <w:tc>
          <w:tcPr>
            <w:tcW w:w="647" w:type="dxa"/>
            <w:vMerge/>
          </w:tcPr>
          <w:p w:rsidR="00E37B7D" w:rsidRPr="009211C5" w:rsidRDefault="00E37B7D"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37B7D" w:rsidRPr="009211C5" w:rsidRDefault="00E37B7D"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77" w:name="_Ref384378462"/>
          </w:p>
        </w:tc>
        <w:bookmarkEnd w:id="77"/>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Return to the </w:t>
            </w:r>
            <w:r w:rsidR="004E10D2">
              <w:rPr>
                <w:rFonts w:ascii="Arial" w:hAnsi="Arial" w:cs="Arial"/>
                <w:bCs/>
                <w:szCs w:val="22"/>
              </w:rPr>
              <w:t>PR</w:t>
            </w:r>
            <w:r w:rsidR="004E10D2" w:rsidRPr="009211C5">
              <w:rPr>
                <w:rFonts w:ascii="Arial" w:hAnsi="Arial" w:cs="Arial"/>
                <w:bCs/>
                <w:szCs w:val="22"/>
              </w:rPr>
              <w:t xml:space="preserve"> </w:t>
            </w:r>
            <w:r w:rsidRPr="009211C5">
              <w:rPr>
                <w:rFonts w:ascii="Arial" w:hAnsi="Arial" w:cs="Arial"/>
                <w:bCs/>
                <w:szCs w:val="22"/>
              </w:rPr>
              <w:t>Region</w:t>
            </w:r>
            <w:r w:rsidRPr="009211C5">
              <w:rPr>
                <w:rFonts w:ascii="Arial" w:hAnsi="Arial" w:cs="Arial"/>
                <w:b w:val="0"/>
                <w:bCs/>
                <w:szCs w:val="22"/>
              </w:rPr>
              <w:t xml:space="preserve"> scale then move (swap) the product into a side pane</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scale is set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If data is available, repeat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_Ref384378443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84</w:t>
            </w:r>
            <w:r w:rsidRPr="009211C5">
              <w:rPr>
                <w:rFonts w:ascii="Arial" w:hAnsi="Arial" w:cs="Arial"/>
                <w:bCs/>
                <w:szCs w:val="22"/>
                <w:highlight w:val="yellow"/>
              </w:rPr>
              <w:fldChar w:fldCharType="end"/>
            </w:r>
            <w:r w:rsidRPr="009211C5">
              <w:rPr>
                <w:rFonts w:ascii="Arial" w:hAnsi="Arial" w:cs="Arial"/>
                <w:bCs/>
                <w:szCs w:val="22"/>
              </w:rPr>
              <w:t xml:space="preserve"> </w:t>
            </w:r>
            <w:r w:rsidRPr="009211C5">
              <w:rPr>
                <w:rFonts w:ascii="Arial" w:hAnsi="Arial" w:cs="Arial"/>
                <w:b w:val="0"/>
                <w:bCs/>
                <w:szCs w:val="22"/>
              </w:rPr>
              <w:t xml:space="preserve">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_Ref384378462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93</w:t>
            </w:r>
            <w:r w:rsidRPr="009211C5">
              <w:rPr>
                <w:rFonts w:ascii="Arial" w:hAnsi="Arial" w:cs="Arial"/>
                <w:bCs/>
                <w:szCs w:val="22"/>
                <w:highlight w:val="yellow"/>
              </w:rPr>
              <w:fldChar w:fldCharType="end"/>
            </w:r>
            <w:r w:rsidRPr="009211C5">
              <w:rPr>
                <w:rFonts w:ascii="Arial" w:hAnsi="Arial" w:cs="Arial"/>
                <w:b w:val="0"/>
                <w:bCs/>
                <w:szCs w:val="22"/>
              </w:rPr>
              <w:t xml:space="preserve"> for the following </w:t>
            </w:r>
            <w:r w:rsidRPr="009211C5">
              <w:rPr>
                <w:rFonts w:ascii="Arial" w:hAnsi="Arial" w:cs="Arial"/>
                <w:bCs/>
                <w:szCs w:val="22"/>
              </w:rPr>
              <w:t>PR Region</w:t>
            </w:r>
            <w:r w:rsidRPr="009211C5">
              <w:rPr>
                <w:rFonts w:ascii="Arial" w:hAnsi="Arial" w:cs="Arial"/>
                <w:b w:val="0"/>
                <w:bCs/>
                <w:szCs w:val="22"/>
              </w:rPr>
              <w:t xml:space="preserve"> channels:</w:t>
            </w:r>
          </w:p>
          <w:p w:rsidR="00D870A2" w:rsidRPr="009211C5" w:rsidRDefault="004E10D2" w:rsidP="00616330">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00B0311E">
              <w:rPr>
                <w:rFonts w:ascii="Arial" w:hAnsi="Arial" w:cs="Arial"/>
                <w:b w:val="0"/>
                <w:bCs/>
                <w:i/>
                <w:color w:val="3333FF"/>
                <w:sz w:val="20"/>
                <w:szCs w:val="20"/>
              </w:rPr>
              <w:tab/>
              <w:t xml:space="preserve"> </w:t>
            </w:r>
            <w:r w:rsidR="00D870A2" w:rsidRPr="009211C5">
              <w:rPr>
                <w:rFonts w:ascii="Arial" w:hAnsi="Arial" w:cs="Arial"/>
                <w:b w:val="0"/>
                <w:bCs/>
                <w:i/>
                <w:color w:val="3333FF"/>
                <w:sz w:val="20"/>
                <w:szCs w:val="20"/>
              </w:rPr>
              <w:t xml:space="preserve">Channel </w:t>
            </w:r>
            <w:r w:rsidR="008A203C">
              <w:rPr>
                <w:rFonts w:ascii="Arial" w:hAnsi="Arial" w:cs="Arial"/>
                <w:b w:val="0"/>
                <w:bCs/>
                <w:i/>
                <w:color w:val="3333FF"/>
                <w:sz w:val="20"/>
                <w:szCs w:val="20"/>
              </w:rPr>
              <w:t>8(6.19</w:t>
            </w:r>
            <w:r w:rsidR="00D870A2" w:rsidRPr="009211C5">
              <w:rPr>
                <w:rFonts w:ascii="Arial" w:hAnsi="Arial" w:cs="Arial"/>
                <w:b w:val="0"/>
                <w:bCs/>
                <w:i/>
                <w:color w:val="3333FF"/>
                <w:sz w:val="20"/>
                <w:szCs w:val="20"/>
              </w:rPr>
              <w:t>u</w:t>
            </w:r>
            <w:r w:rsidR="008A203C">
              <w:rPr>
                <w:rFonts w:ascii="Arial" w:hAnsi="Arial" w:cs="Arial"/>
                <w:b w:val="0"/>
                <w:bCs/>
                <w:i/>
                <w:color w:val="3333FF"/>
                <w:sz w:val="20"/>
                <w:szCs w:val="20"/>
              </w:rPr>
              <w:t>)</w:t>
            </w:r>
          </w:p>
          <w:p w:rsidR="00D870A2" w:rsidRPr="009211C5" w:rsidRDefault="00B0311E"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Regional Best Res: Channel 16(13.3u)</w:t>
            </w:r>
          </w:p>
          <w:p w:rsidR="00D870A2" w:rsidRPr="00AA7D5B" w:rsidRDefault="00E70C30"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00B0311E">
              <w:rPr>
                <w:rFonts w:ascii="Arial" w:hAnsi="Arial" w:cs="Arial"/>
                <w:b w:val="0"/>
                <w:bCs/>
                <w:i/>
                <w:color w:val="3333FF"/>
                <w:sz w:val="20"/>
                <w:szCs w:val="20"/>
              </w:rPr>
              <w:tab/>
              <w:t xml:space="preserve"> </w:t>
            </w:r>
            <w:r>
              <w:rPr>
                <w:rFonts w:ascii="Arial" w:hAnsi="Arial" w:cs="Arial"/>
                <w:b w:val="0"/>
                <w:bCs/>
                <w:i/>
                <w:color w:val="3333FF"/>
                <w:sz w:val="20"/>
                <w:szCs w:val="20"/>
              </w:rPr>
              <w:t xml:space="preserve">Vegetation (0.64-0.87 </w:t>
            </w:r>
            <w:r w:rsidR="00D870A2" w:rsidRPr="009211C5">
              <w:rPr>
                <w:rFonts w:ascii="Arial" w:hAnsi="Arial" w:cs="Arial"/>
                <w:b w:val="0"/>
                <w:bCs/>
                <w:i/>
                <w:color w:val="3333FF"/>
                <w:sz w:val="20"/>
                <w:szCs w:val="20"/>
              </w:rPr>
              <w:t>u</w:t>
            </w:r>
            <w:r>
              <w:rPr>
                <w:rFonts w:ascii="Arial" w:hAnsi="Arial" w:cs="Arial"/>
                <w:b w:val="0"/>
                <w:bCs/>
                <w:i/>
                <w:color w:val="3333FF"/>
                <w:sz w:val="20"/>
                <w:szCs w:val="20"/>
              </w:rPr>
              <w:t>)</w:t>
            </w:r>
          </w:p>
          <w:p w:rsidR="00B0311E" w:rsidRPr="009211C5" w:rsidRDefault="00B0311E" w:rsidP="006860EF">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RGB Composite:</w:t>
            </w:r>
            <w:r>
              <w:rPr>
                <w:rFonts w:ascii="Arial" w:hAnsi="Arial" w:cs="Arial"/>
                <w:b w:val="0"/>
                <w:bCs/>
                <w:i/>
                <w:color w:val="3333FF"/>
                <w:sz w:val="20"/>
                <w:szCs w:val="20"/>
              </w:rPr>
              <w:tab/>
              <w:t xml:space="preserve"> Daytime Composite </w:t>
            </w:r>
            <w:del w:id="78" w:author="William Smith" w:date="2014-05-15T10:51:00Z">
              <w:r w:rsidDel="006860EF">
                <w:rPr>
                  <w:rFonts w:ascii="Arial" w:hAnsi="Arial" w:cs="Arial"/>
                  <w:b w:val="0"/>
                  <w:bCs/>
                  <w:i/>
                  <w:color w:val="3333FF"/>
                  <w:sz w:val="20"/>
                  <w:szCs w:val="20"/>
                </w:rPr>
                <w:delText>#2</w:delText>
              </w:r>
            </w:del>
            <w:ins w:id="79" w:author="William Smith" w:date="2014-05-15T10:51:00Z">
              <w:r w:rsidR="006860EF">
                <w:rPr>
                  <w:rFonts w:ascii="Arial" w:hAnsi="Arial" w:cs="Arial"/>
                  <w:b w:val="0"/>
                  <w:bCs/>
                  <w:i/>
                  <w:color w:val="3333FF"/>
                  <w:sz w:val="20"/>
                  <w:szCs w:val="20"/>
                </w:rPr>
                <w:t>#</w:t>
              </w:r>
              <w:commentRangeStart w:id="80"/>
              <w:r w:rsidR="006860EF">
                <w:rPr>
                  <w:rFonts w:ascii="Arial" w:hAnsi="Arial" w:cs="Arial"/>
                  <w:b w:val="0"/>
                  <w:bCs/>
                  <w:i/>
                  <w:color w:val="3333FF"/>
                  <w:sz w:val="20"/>
                  <w:szCs w:val="20"/>
                </w:rPr>
                <w:t>5</w:t>
              </w:r>
              <w:commentRangeEnd w:id="80"/>
              <w:r w:rsidR="006860EF">
                <w:rPr>
                  <w:rStyle w:val="CommentReference"/>
                  <w:rFonts w:ascii="Times New Roman" w:hAnsi="Times New Roman" w:cs="Times New Roman"/>
                  <w:b w:val="0"/>
                </w:rPr>
                <w:commentReference w:id="80"/>
              </w:r>
            </w:ins>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2B773F" w:rsidRPr="00294B7B" w:rsidTr="002B773F">
        <w:trPr>
          <w:cantSplit/>
        </w:trPr>
        <w:tc>
          <w:tcPr>
            <w:tcW w:w="1020" w:type="dxa"/>
            <w:vAlign w:val="center"/>
          </w:tcPr>
          <w:p w:rsidR="002B773F" w:rsidRPr="009211C5" w:rsidRDefault="002B773F" w:rsidP="002B773F">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c>
          <w:tcPr>
            <w:tcW w:w="3310" w:type="dxa"/>
          </w:tcPr>
          <w:p w:rsidR="002B773F" w:rsidRPr="009211C5" w:rsidRDefault="002B773F" w:rsidP="002B773F">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647"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9596" w:type="dxa"/>
            <w:gridSpan w:val="6"/>
            <w:shd w:val="clear" w:color="auto" w:fill="EAF1DD" w:themeFill="accent3" w:themeFillTint="33"/>
          </w:tcPr>
          <w:p w:rsidR="00D870A2" w:rsidRPr="009211C5" w:rsidRDefault="00D870A2" w:rsidP="00AA7D5B">
            <w:pPr>
              <w:pStyle w:val="Tableheading"/>
              <w:snapToGrid w:val="0"/>
              <w:spacing w:before="120" w:after="120"/>
              <w:jc w:val="left"/>
              <w:rPr>
                <w:rFonts w:ascii="Arial" w:hAnsi="Arial" w:cs="Arial"/>
                <w:bCs/>
                <w:szCs w:val="22"/>
              </w:rPr>
            </w:pPr>
            <w:r w:rsidRPr="009211C5">
              <w:rPr>
                <w:rFonts w:ascii="Arial" w:hAnsi="Arial" w:cs="Arial"/>
                <w:bCs/>
                <w:szCs w:val="22"/>
              </w:rPr>
              <w:t>West CONUS / East CONUS</w:t>
            </w:r>
          </w:p>
        </w:tc>
      </w:tr>
      <w:tr w:rsidR="00D712BD" w:rsidRPr="00E50747" w:rsidTr="00612AE5">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1" w:name="_Ref386130918"/>
          </w:p>
        </w:tc>
        <w:bookmarkEnd w:id="81"/>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sidRPr="00744531">
              <w:rPr>
                <w:rFonts w:ascii="Arial" w:hAnsi="Arial" w:cs="Arial"/>
                <w:bCs/>
                <w:szCs w:val="22"/>
                <w:highlight w:val="yellow"/>
              </w:rPr>
              <w:fldChar w:fldCharType="begin"/>
            </w:r>
            <w:r w:rsidRPr="00744531">
              <w:rPr>
                <w:rFonts w:ascii="Arial" w:hAnsi="Arial" w:cs="Arial"/>
                <w:bCs/>
                <w:szCs w:val="22"/>
                <w:highlight w:val="yellow"/>
              </w:rPr>
              <w:instrText xml:space="preserve"> REF _Ref386467210 \r \h </w:instrText>
            </w:r>
            <w:r w:rsidR="00744531" w:rsidRPr="00744531">
              <w:rPr>
                <w:rFonts w:ascii="Arial" w:hAnsi="Arial" w:cs="Arial"/>
                <w:bCs/>
                <w:szCs w:val="22"/>
                <w:highlight w:val="yellow"/>
              </w:rPr>
              <w:instrText xml:space="preserve"> \* MERGEFORMAT </w:instrText>
            </w:r>
            <w:r w:rsidRPr="00744531">
              <w:rPr>
                <w:rFonts w:ascii="Arial" w:hAnsi="Arial" w:cs="Arial"/>
                <w:bCs/>
                <w:szCs w:val="22"/>
                <w:highlight w:val="yellow"/>
              </w:rPr>
            </w:r>
            <w:r w:rsidRPr="00744531">
              <w:rPr>
                <w:rFonts w:ascii="Arial" w:hAnsi="Arial" w:cs="Arial"/>
                <w:bCs/>
                <w:szCs w:val="22"/>
                <w:highlight w:val="yellow"/>
              </w:rPr>
              <w:fldChar w:fldCharType="separate"/>
            </w:r>
            <w:r w:rsidR="00C56FB8">
              <w:rPr>
                <w:rFonts w:ascii="Arial" w:hAnsi="Arial" w:cs="Arial"/>
                <w:bCs/>
                <w:szCs w:val="22"/>
                <w:highlight w:val="yellow"/>
              </w:rPr>
              <w:t>19</w:t>
            </w:r>
            <w:r w:rsidRPr="00744531">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AA7D5B">
            <w:pPr>
              <w:pStyle w:val="Tableheading"/>
              <w:snapToGrid w:val="0"/>
              <w:spacing w:beforeLines="20" w:before="48" w:afterLines="20" w:after="48"/>
              <w:ind w:left="294"/>
              <w:jc w:val="left"/>
              <w:rPr>
                <w:rFonts w:ascii="Arial" w:hAnsi="Arial" w:cs="Arial"/>
                <w:b w:val="0"/>
                <w:bCs/>
                <w:szCs w:val="22"/>
              </w:rPr>
            </w:pPr>
          </w:p>
        </w:tc>
      </w:tr>
      <w:tr w:rsidR="00D870A2" w:rsidRPr="00E50747" w:rsidTr="00612AE5">
        <w:trPr>
          <w:cantSplit/>
        </w:trPr>
        <w:tc>
          <w:tcPr>
            <w:tcW w:w="1020" w:type="dxa"/>
            <w:vMerge/>
            <w:vAlign w:val="center"/>
          </w:tcPr>
          <w:p w:rsidR="00D870A2" w:rsidRPr="00E50747"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D870A2" w:rsidRPr="00294B7B" w:rsidRDefault="00D870A2"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D870A2" w:rsidRPr="009211C5" w:rsidRDefault="00D870A2" w:rsidP="00AA7D5B">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2" w:name="_Ref373736486"/>
          </w:p>
        </w:tc>
        <w:bookmarkEnd w:id="82"/>
        <w:tc>
          <w:tcPr>
            <w:tcW w:w="2641"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set the Frames to 15</w:t>
            </w:r>
          </w:p>
        </w:tc>
        <w:tc>
          <w:tcPr>
            <w:tcW w:w="1978" w:type="dxa"/>
            <w:gridSpan w:val="2"/>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tc>
        <w:tc>
          <w:tcPr>
            <w:tcW w:w="647"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Lambert Conformal</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step needs to be executed for both GOES-16 and GOES-17</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CONUS</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w:t>
            </w:r>
            <w:r w:rsidR="00E70C30">
              <w:rPr>
                <w:rFonts w:ascii="Arial" w:hAnsi="Arial" w:cs="Arial"/>
                <w:b w:val="0"/>
                <w:bCs/>
                <w:i/>
                <w:color w:val="3333FF"/>
                <w:sz w:val="20"/>
                <w:szCs w:val="20"/>
              </w:rPr>
              <w:t>17</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WConus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CH-03-0.87um</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CH-03-0.87um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West CONUS</w:t>
            </w:r>
            <w:r w:rsidRPr="009211C5">
              <w:rPr>
                <w:rFonts w:ascii="Arial" w:hAnsi="Arial" w:cs="Arial"/>
                <w:b w:val="0"/>
                <w:bCs/>
                <w:szCs w:val="22"/>
              </w:rPr>
              <w:t xml:space="preserve"> region of the </w:t>
            </w:r>
            <w:r w:rsidRPr="009211C5">
              <w:rPr>
                <w:rFonts w:ascii="Arial" w:hAnsi="Arial" w:cs="Arial"/>
                <w:bCs/>
                <w:szCs w:val="22"/>
              </w:rPr>
              <w:t>CONUS</w:t>
            </w:r>
            <w:r w:rsidRPr="009211C5">
              <w:rPr>
                <w:rFonts w:ascii="Arial" w:hAnsi="Arial" w:cs="Arial"/>
                <w:b w:val="0"/>
                <w:bCs/>
                <w:szCs w:val="22"/>
              </w:rPr>
              <w:t xml:space="preserve"> projection.</w:t>
            </w:r>
          </w:p>
          <w:p w:rsidR="00E70C30" w:rsidRPr="009211C5" w:rsidRDefault="009E4854"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01B8BAE5" wp14:editId="26E6A701">
                  <wp:extent cx="2277374" cy="1498597"/>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C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78967" cy="1499645"/>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612AE5">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 side pane</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612AE5">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6F2C73" w:rsidRPr="00294B7B" w:rsidTr="00640FF0">
        <w:trPr>
          <w:cantSplit/>
        </w:trPr>
        <w:tc>
          <w:tcPr>
            <w:tcW w:w="9596" w:type="dxa"/>
            <w:gridSpan w:val="6"/>
            <w:shd w:val="clear" w:color="auto" w:fill="EAF1DD" w:themeFill="accent3" w:themeFillTint="33"/>
          </w:tcPr>
          <w:p w:rsidR="006F2C73" w:rsidRPr="009211C5" w:rsidRDefault="006F2C73" w:rsidP="00AA7D5B">
            <w:pPr>
              <w:pStyle w:val="Tableheading"/>
              <w:keepNext/>
              <w:snapToGrid w:val="0"/>
              <w:spacing w:before="120" w:after="120"/>
              <w:jc w:val="left"/>
              <w:rPr>
                <w:rFonts w:ascii="Arial" w:hAnsi="Arial" w:cs="Arial"/>
                <w:bCs/>
                <w:szCs w:val="22"/>
              </w:rPr>
            </w:pPr>
            <w:r>
              <w:rPr>
                <w:rFonts w:ascii="Arial" w:hAnsi="Arial" w:cs="Arial"/>
                <w:bCs/>
                <w:szCs w:val="22"/>
              </w:rPr>
              <w:lastRenderedPageBreak/>
              <w:t>West CONUS</w:t>
            </w:r>
          </w:p>
        </w:tc>
      </w:tr>
      <w:tr w:rsidR="00D870A2" w:rsidRPr="009211C5" w:rsidTr="00AA7D5B">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bookmarkStart w:id="83" w:name="_Ref384378723"/>
          </w:p>
        </w:tc>
        <w:bookmarkEnd w:id="83"/>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D870A2" w:rsidRPr="009211C5" w:rsidRDefault="00D870A2"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D870A2" w:rsidRPr="009211C5" w:rsidRDefault="0094600C" w:rsidP="00AA7D5B">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G</w:t>
            </w:r>
            <w:r w:rsidR="00D870A2" w:rsidRPr="009211C5">
              <w:rPr>
                <w:rFonts w:ascii="Arial" w:hAnsi="Arial" w:cs="Arial"/>
                <w:b w:val="0"/>
                <w:bCs/>
                <w:i/>
                <w:color w:val="3333FF"/>
                <w:sz w:val="20"/>
                <w:szCs w:val="20"/>
              </w:rPr>
              <w:t xml:space="preserve">OES-R </w:t>
            </w:r>
            <w:r w:rsidR="00D870A2" w:rsidRPr="009211C5">
              <w:rPr>
                <w:rFonts w:ascii="Arial" w:hAnsi="Arial" w:cs="Arial"/>
                <w:b w:val="0"/>
                <w:bCs/>
                <w:i/>
                <w:color w:val="3333FF"/>
                <w:sz w:val="20"/>
                <w:szCs w:val="20"/>
              </w:rPr>
              <w:sym w:font="Wingdings" w:char="F0E0"/>
            </w:r>
            <w:r w:rsidR="00D870A2" w:rsidRPr="009211C5">
              <w:rPr>
                <w:rFonts w:ascii="Arial" w:hAnsi="Arial" w:cs="Arial"/>
                <w:b w:val="0"/>
                <w:bCs/>
                <w:i/>
                <w:color w:val="3333FF"/>
                <w:sz w:val="20"/>
                <w:szCs w:val="20"/>
              </w:rPr>
              <w:t xml:space="preserve"> All Channels </w:t>
            </w:r>
            <w:r w:rsidR="00D870A2" w:rsidRPr="009211C5">
              <w:rPr>
                <w:rFonts w:ascii="Arial" w:hAnsi="Arial" w:cs="Arial"/>
                <w:b w:val="0"/>
                <w:bCs/>
                <w:i/>
                <w:color w:val="3333FF"/>
                <w:sz w:val="20"/>
                <w:szCs w:val="20"/>
              </w:rPr>
              <w:sym w:font="Wingdings" w:char="F0E0"/>
            </w:r>
            <w:r w:rsidR="00D870A2" w:rsidRPr="009211C5">
              <w:rPr>
                <w:rFonts w:ascii="Arial" w:hAnsi="Arial" w:cs="Arial"/>
                <w:b w:val="0"/>
                <w:bCs/>
                <w:i/>
                <w:color w:val="3333FF"/>
                <w:sz w:val="20"/>
                <w:szCs w:val="20"/>
              </w:rPr>
              <w:t xml:space="preserve"> </w:t>
            </w:r>
            <w:proofErr w:type="spellStart"/>
            <w:r w:rsidR="00D870A2" w:rsidRPr="009211C5">
              <w:rPr>
                <w:rFonts w:ascii="Arial" w:hAnsi="Arial" w:cs="Arial"/>
                <w:b w:val="0"/>
                <w:bCs/>
                <w:i/>
                <w:color w:val="3333FF"/>
                <w:sz w:val="20"/>
                <w:szCs w:val="20"/>
              </w:rPr>
              <w:t>WConus</w:t>
            </w:r>
            <w:proofErr w:type="spellEnd"/>
            <w:r w:rsidR="00D870A2" w:rsidRPr="009211C5">
              <w:rPr>
                <w:rFonts w:ascii="Arial" w:hAnsi="Arial" w:cs="Arial"/>
                <w:b w:val="0"/>
                <w:bCs/>
                <w:i/>
                <w:color w:val="3333FF"/>
                <w:sz w:val="20"/>
                <w:szCs w:val="20"/>
              </w:rPr>
              <w:t xml:space="preserve"> </w:t>
            </w:r>
            <w:r w:rsidR="00D870A2" w:rsidRPr="009211C5">
              <w:rPr>
                <w:rFonts w:ascii="Arial" w:hAnsi="Arial" w:cs="Arial"/>
                <w:b w:val="0"/>
                <w:bCs/>
                <w:i/>
                <w:color w:val="3333FF"/>
                <w:sz w:val="20"/>
                <w:szCs w:val="20"/>
              </w:rPr>
              <w:sym w:font="Wingdings" w:char="F0E0"/>
            </w:r>
            <w:r w:rsidR="00D870A2" w:rsidRPr="009211C5">
              <w:rPr>
                <w:rFonts w:ascii="Arial" w:hAnsi="Arial" w:cs="Arial"/>
                <w:b w:val="0"/>
                <w:bCs/>
                <w:i/>
                <w:color w:val="3333FF"/>
                <w:sz w:val="20"/>
                <w:szCs w:val="20"/>
              </w:rPr>
              <w:t xml:space="preserve"> CH-03-0.87um</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2985</w:t>
            </w:r>
          </w:p>
        </w:tc>
      </w:tr>
      <w:tr w:rsidR="00D870A2" w:rsidRPr="009211C5" w:rsidTr="00AA7D5B">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CH-03-0.87um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over the </w:t>
            </w:r>
            <w:r w:rsidRPr="009211C5">
              <w:rPr>
                <w:rFonts w:ascii="Arial" w:hAnsi="Arial" w:cs="Arial"/>
                <w:bCs/>
                <w:szCs w:val="22"/>
              </w:rPr>
              <w:t>West CONUS</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A15BA9" w:rsidRPr="009211C5" w:rsidRDefault="00465D57"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79A19399" wp14:editId="46A85B4E">
                  <wp:extent cx="2480406" cy="1904668"/>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NHe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1246" cy="1905313"/>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AA7D5B">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 product for correct labels/legend displays</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D870A2" w:rsidRPr="009211C5" w:rsidTr="00AA7D5B">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Product legends are formatted as shown:</w:t>
            </w:r>
          </w:p>
          <w:p w:rsidR="00D870A2" w:rsidRPr="009211C5" w:rsidRDefault="009E4854"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43C38997" wp14:editId="3F823FEB">
                  <wp:extent cx="2389517" cy="491705"/>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legend_Ch03_0.87um.png"/>
                          <pic:cNvPicPr/>
                        </pic:nvPicPr>
                        <pic:blipFill>
                          <a:blip r:embed="rId63">
                            <a:extLst>
                              <a:ext uri="{28A0092B-C50C-407E-A947-70E740481C1C}">
                                <a14:useLocalDpi xmlns:a14="http://schemas.microsoft.com/office/drawing/2010/main" val="0"/>
                              </a:ext>
                            </a:extLst>
                          </a:blip>
                          <a:stretch>
                            <a:fillRect/>
                          </a:stretch>
                        </pic:blipFill>
                        <pic:spPr>
                          <a:xfrm>
                            <a:off x="0" y="0"/>
                            <a:ext cx="2391558" cy="492125"/>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294B7B" w:rsidTr="00AA7D5B">
        <w:trPr>
          <w:cantSplit/>
        </w:trPr>
        <w:tc>
          <w:tcPr>
            <w:tcW w:w="1020" w:type="dxa"/>
            <w:vMerge w:val="restart"/>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Review and sample product for consistency between the </w:t>
            </w:r>
            <w:proofErr w:type="spellStart"/>
            <w:r w:rsidRPr="009211C5">
              <w:rPr>
                <w:rFonts w:ascii="Arial" w:hAnsi="Arial" w:cs="Arial"/>
                <w:b w:val="0"/>
                <w:bCs/>
                <w:szCs w:val="22"/>
              </w:rPr>
              <w:t>colorbar</w:t>
            </w:r>
            <w:proofErr w:type="spellEnd"/>
            <w:r w:rsidRPr="009211C5">
              <w:rPr>
                <w:rFonts w:ascii="Arial" w:hAnsi="Arial" w:cs="Arial"/>
                <w:b w:val="0"/>
                <w:bCs/>
                <w:szCs w:val="22"/>
              </w:rPr>
              <w:t xml:space="preserve"> and the product</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D870A2" w:rsidRPr="00294B7B"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Product samplings are consistent with the </w:t>
            </w:r>
            <w:r>
              <w:rPr>
                <w:rFonts w:ascii="Arial" w:hAnsi="Arial" w:cs="Arial"/>
                <w:b w:val="0"/>
                <w:bCs/>
                <w:szCs w:val="22"/>
              </w:rPr>
              <w:t xml:space="preserve">appropriate </w:t>
            </w:r>
            <w:proofErr w:type="spellStart"/>
            <w:r w:rsidRPr="009211C5">
              <w:rPr>
                <w:rFonts w:ascii="Arial" w:hAnsi="Arial" w:cs="Arial"/>
                <w:b w:val="0"/>
                <w:bCs/>
                <w:szCs w:val="22"/>
              </w:rPr>
              <w:t>colorbars</w:t>
            </w:r>
            <w:proofErr w:type="spellEnd"/>
            <w:r>
              <w:rPr>
                <w:rFonts w:ascii="Arial" w:hAnsi="Arial" w:cs="Arial"/>
                <w:b w:val="0"/>
                <w:bCs/>
                <w:szCs w:val="22"/>
              </w:rPr>
              <w:t>:</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D870A2" w:rsidRPr="00C302CB"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Single Channels</w:t>
            </w:r>
          </w:p>
        </w:tc>
      </w:tr>
      <w:tr w:rsidR="00D870A2" w:rsidRPr="00C302CB"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bottom w:val="single" w:sz="4" w:space="0" w:color="000000"/>
              <w:right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1-6</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02DB00F4" wp14:editId="26C0374E">
                  <wp:extent cx="2449902" cy="258793"/>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1.png"/>
                          <pic:cNvPicPr/>
                        </pic:nvPicPr>
                        <pic:blipFill>
                          <a:blip r:embed="rId34">
                            <a:extLst>
                              <a:ext uri="{28A0092B-C50C-407E-A947-70E740481C1C}">
                                <a14:useLocalDpi xmlns:a14="http://schemas.microsoft.com/office/drawing/2010/main" val="0"/>
                              </a:ext>
                            </a:extLst>
                          </a:blip>
                          <a:stretch>
                            <a:fillRect/>
                          </a:stretch>
                        </pic:blipFill>
                        <pic:spPr>
                          <a:xfrm>
                            <a:off x="0" y="0"/>
                            <a:ext cx="2452617" cy="259080"/>
                          </a:xfrm>
                          <a:prstGeom prst="rect">
                            <a:avLst/>
                          </a:prstGeom>
                        </pic:spPr>
                      </pic:pic>
                    </a:graphicData>
                  </a:graphic>
                </wp:inline>
              </w:drawing>
            </w:r>
          </w:p>
        </w:tc>
        <w:tc>
          <w:tcPr>
            <w:tcW w:w="4288" w:type="dxa"/>
            <w:gridSpan w:val="3"/>
            <w:tcBorders>
              <w:top w:val="nil"/>
              <w:left w:val="nil"/>
              <w:bottom w:val="single" w:sz="4" w:space="0" w:color="000000"/>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7 - 16</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37167AB0" wp14:editId="746D8A20">
                  <wp:extent cx="2449902" cy="2672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7-.png"/>
                          <pic:cNvPicPr/>
                        </pic:nvPicPr>
                        <pic:blipFill>
                          <a:blip r:embed="rId35">
                            <a:extLst>
                              <a:ext uri="{28A0092B-C50C-407E-A947-70E740481C1C}">
                                <a14:useLocalDpi xmlns:a14="http://schemas.microsoft.com/office/drawing/2010/main" val="0"/>
                              </a:ext>
                            </a:extLst>
                          </a:blip>
                          <a:stretch>
                            <a:fillRect/>
                          </a:stretch>
                        </pic:blipFill>
                        <pic:spPr>
                          <a:xfrm>
                            <a:off x="0" y="0"/>
                            <a:ext cx="2489145" cy="271488"/>
                          </a:xfrm>
                          <a:prstGeom prst="rect">
                            <a:avLst/>
                          </a:prstGeom>
                        </pic:spPr>
                      </pic:pic>
                    </a:graphicData>
                  </a:graphic>
                </wp:inline>
              </w:drawing>
            </w:r>
          </w:p>
        </w:tc>
      </w:tr>
      <w:tr w:rsidR="00D870A2" w:rsidRPr="00C302CB"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(Differenced) Channels</w:t>
            </w:r>
          </w:p>
        </w:tc>
      </w:tr>
      <w:tr w:rsidR="00D870A2" w:rsidRPr="00294B7B"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right w:val="nil"/>
            </w:tcBorders>
          </w:tcPr>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Moisture (11.2-12.3 u)</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2958E5D0" wp14:editId="52751D86">
                  <wp:extent cx="2449902" cy="25016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Moisture.png"/>
                          <pic:cNvPicPr/>
                        </pic:nvPicPr>
                        <pic:blipFill>
                          <a:blip r:embed="rId36">
                            <a:extLst>
                              <a:ext uri="{28A0092B-C50C-407E-A947-70E740481C1C}">
                                <a14:useLocalDpi xmlns:a14="http://schemas.microsoft.com/office/drawing/2010/main" val="0"/>
                              </a:ext>
                            </a:extLst>
                          </a:blip>
                          <a:stretch>
                            <a:fillRect/>
                          </a:stretch>
                        </pic:blipFill>
                        <pic:spPr>
                          <a:xfrm>
                            <a:off x="0" y="0"/>
                            <a:ext cx="2532605" cy="258611"/>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Fog (3.9-11.2 u)</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1FA8A06" wp14:editId="338DFB0C">
                  <wp:extent cx="2449902" cy="24154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Snow (0.64-0.87 u)</w:t>
            </w:r>
          </w:p>
          <w:p w:rsidR="00D870A2" w:rsidRPr="00294B7B" w:rsidRDefault="00D870A2"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Vegetation (0.64-0.87 u)</w:t>
            </w:r>
          </w:p>
          <w:p w:rsidR="00D870A2" w:rsidRPr="00294B7B"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8E4C05E" wp14:editId="2AB4BB27">
                  <wp:extent cx="2449902" cy="25016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SnowVeg.png"/>
                          <pic:cNvPicPr/>
                        </pic:nvPicPr>
                        <pic:blipFill>
                          <a:blip r:embed="rId38">
                            <a:extLst>
                              <a:ext uri="{28A0092B-C50C-407E-A947-70E740481C1C}">
                                <a14:useLocalDpi xmlns:a14="http://schemas.microsoft.com/office/drawing/2010/main" val="0"/>
                              </a:ext>
                            </a:extLst>
                          </a:blip>
                          <a:stretch>
                            <a:fillRect/>
                          </a:stretch>
                        </pic:blipFill>
                        <pic:spPr>
                          <a:xfrm>
                            <a:off x="0" y="0"/>
                            <a:ext cx="2450734" cy="250251"/>
                          </a:xfrm>
                          <a:prstGeom prst="rect">
                            <a:avLst/>
                          </a:prstGeom>
                        </pic:spPr>
                      </pic:pic>
                    </a:graphicData>
                  </a:graphic>
                </wp:inline>
              </w:drawing>
            </w:r>
          </w:p>
        </w:tc>
        <w:tc>
          <w:tcPr>
            <w:tcW w:w="4288" w:type="dxa"/>
            <w:gridSpan w:val="3"/>
            <w:tcBorders>
              <w:top w:val="nil"/>
              <w:left w:val="nil"/>
            </w:tcBorders>
          </w:tcPr>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Cloud Phase (8.5-11.2 u)</w:t>
            </w:r>
          </w:p>
          <w:p w:rsidR="00D870A2" w:rsidRPr="001150FF"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27C9B4F" wp14:editId="315F253A">
                  <wp:extent cx="2449902" cy="258793"/>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Cloud.png"/>
                          <pic:cNvPicPr/>
                        </pic:nvPicPr>
                        <pic:blipFill>
                          <a:blip r:embed="rId39">
                            <a:extLst>
                              <a:ext uri="{28A0092B-C50C-407E-A947-70E740481C1C}">
                                <a14:useLocalDpi xmlns:a14="http://schemas.microsoft.com/office/drawing/2010/main" val="0"/>
                              </a:ext>
                            </a:extLst>
                          </a:blip>
                          <a:stretch>
                            <a:fillRect/>
                          </a:stretch>
                        </pic:blipFill>
                        <pic:spPr>
                          <a:xfrm>
                            <a:off x="0" y="0"/>
                            <a:ext cx="2459842" cy="259843"/>
                          </a:xfrm>
                          <a:prstGeom prst="rect">
                            <a:avLst/>
                          </a:prstGeom>
                        </pic:spPr>
                      </pic:pic>
                    </a:graphicData>
                  </a:graphic>
                </wp:inline>
              </w:drawing>
            </w:r>
          </w:p>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Fog (3.9-11.2 u)</w:t>
            </w:r>
          </w:p>
          <w:p w:rsidR="00D870A2" w:rsidRPr="001150FF"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2A2401E8" wp14:editId="4269E0F8">
                  <wp:extent cx="2449902" cy="24154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D870A2" w:rsidRPr="001150FF" w:rsidRDefault="00D870A2"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Upper Level Info (11.2-6.19 u)</w:t>
            </w:r>
          </w:p>
          <w:p w:rsidR="00D870A2" w:rsidRPr="001150FF" w:rsidRDefault="00D870A2"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2E87311" wp14:editId="5A933F5F">
                  <wp:extent cx="2449902" cy="258556"/>
                  <wp:effectExtent l="0" t="0" r="762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UpLvl.png"/>
                          <pic:cNvPicPr/>
                        </pic:nvPicPr>
                        <pic:blipFill>
                          <a:blip r:embed="rId40">
                            <a:extLst>
                              <a:ext uri="{28A0092B-C50C-407E-A947-70E740481C1C}">
                                <a14:useLocalDpi xmlns:a14="http://schemas.microsoft.com/office/drawing/2010/main" val="0"/>
                              </a:ext>
                            </a:extLst>
                          </a:blip>
                          <a:stretch>
                            <a:fillRect/>
                          </a:stretch>
                        </pic:blipFill>
                        <pic:spPr>
                          <a:xfrm>
                            <a:off x="0" y="0"/>
                            <a:ext cx="2496972" cy="263524"/>
                          </a:xfrm>
                          <a:prstGeom prst="rect">
                            <a:avLst/>
                          </a:prstGeom>
                        </pic:spPr>
                      </pic:pic>
                    </a:graphicData>
                  </a:graphic>
                </wp:inline>
              </w:drawing>
            </w:r>
          </w:p>
          <w:p w:rsidR="00D870A2" w:rsidRPr="00294B7B" w:rsidRDefault="00D870A2" w:rsidP="00616330">
            <w:pPr>
              <w:pStyle w:val="Tableheading"/>
              <w:snapToGrid w:val="0"/>
              <w:spacing w:before="120" w:after="120"/>
              <w:rPr>
                <w:rFonts w:ascii="Arial" w:hAnsi="Arial" w:cs="Arial"/>
                <w:b w:val="0"/>
                <w:bCs/>
                <w:sz w:val="20"/>
                <w:szCs w:val="20"/>
              </w:rPr>
            </w:pPr>
          </w:p>
        </w:tc>
      </w:tr>
      <w:tr w:rsidR="00D870A2" w:rsidRPr="009211C5" w:rsidTr="00AA7D5B">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D870A2" w:rsidRPr="009211C5"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D870A2" w:rsidRPr="009211C5" w:rsidRDefault="005D22B4"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00D870A2" w:rsidRPr="009211C5">
              <w:rPr>
                <w:rFonts w:ascii="Arial" w:hAnsi="Arial" w:cs="Arial"/>
                <w:b w:val="0"/>
                <w:bCs/>
                <w:szCs w:val="22"/>
              </w:rPr>
              <w:t xml:space="preserve"> continues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AA7D5B">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Equidistant Cylindrical</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Eq</w:t>
            </w:r>
            <w:proofErr w:type="spellEnd"/>
            <w:r w:rsidRPr="009211C5">
              <w:rPr>
                <w:rFonts w:ascii="Arial" w:hAnsi="Arial" w:cs="Arial"/>
                <w:b w:val="0"/>
                <w:bCs/>
                <w:i/>
                <w:color w:val="3333FF"/>
                <w:sz w:val="20"/>
                <w:szCs w:val="20"/>
              </w:rPr>
              <w:t xml:space="preserve"> Cylindrical</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AA7D5B">
        <w:trPr>
          <w:cantSplit/>
        </w:trPr>
        <w:tc>
          <w:tcPr>
            <w:tcW w:w="1020" w:type="dxa"/>
            <w:vMerge/>
            <w:shd w:val="clear" w:color="auto" w:fill="auto"/>
            <w:vAlign w:val="center"/>
          </w:tcPr>
          <w:p w:rsidR="00D870A2" w:rsidRPr="009211C5" w:rsidRDefault="00D870A2"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Scale is set to </w:t>
            </w:r>
            <w:proofErr w:type="spellStart"/>
            <w:r w:rsidRPr="009211C5">
              <w:rPr>
                <w:rFonts w:ascii="Arial" w:hAnsi="Arial" w:cs="Arial"/>
                <w:bCs/>
                <w:szCs w:val="22"/>
              </w:rPr>
              <w:t>Eq</w:t>
            </w:r>
            <w:proofErr w:type="spellEnd"/>
            <w:r w:rsidRPr="009211C5">
              <w:rPr>
                <w:rFonts w:ascii="Arial" w:hAnsi="Arial" w:cs="Arial"/>
                <w:bCs/>
                <w:szCs w:val="22"/>
              </w:rPr>
              <w:t xml:space="preserve"> Cylindrical</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D870A2" w:rsidRPr="009211C5" w:rsidRDefault="009E4854"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5DF30470" wp14:editId="4EFE303A">
                  <wp:extent cx="2392648" cy="1759789"/>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EqC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8956" cy="1764428"/>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3449B0" w:rsidRPr="00E55B74" w:rsidTr="00AA7D5B">
        <w:trPr>
          <w:cantSplit/>
        </w:trPr>
        <w:tc>
          <w:tcPr>
            <w:tcW w:w="1020" w:type="dxa"/>
            <w:vMerge w:val="restart"/>
            <w:vAlign w:val="center"/>
          </w:tcPr>
          <w:p w:rsidR="003449B0" w:rsidRPr="009211C5" w:rsidRDefault="003449B0"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3449B0" w:rsidRPr="00294B7B" w:rsidRDefault="003449B0" w:rsidP="00AA7D5B">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00AB10A1">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3449B0" w:rsidRPr="009211C5" w:rsidRDefault="003449B0"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3449B0" w:rsidRPr="009211C5" w:rsidRDefault="003449B0"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3449B0" w:rsidRPr="00E55B74" w:rsidTr="00AA7D5B">
        <w:trPr>
          <w:cantSplit/>
        </w:trPr>
        <w:tc>
          <w:tcPr>
            <w:tcW w:w="1020" w:type="dxa"/>
            <w:vMerge/>
            <w:vAlign w:val="center"/>
          </w:tcPr>
          <w:p w:rsidR="003449B0" w:rsidRPr="009211C5" w:rsidRDefault="003449B0"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3449B0" w:rsidRPr="009211C5" w:rsidRDefault="003449B0"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Mercator</w:t>
            </w:r>
          </w:p>
          <w:p w:rsidR="003449B0" w:rsidRPr="009211C5" w:rsidRDefault="003449B0" w:rsidP="00AA7D5B">
            <w:pPr>
              <w:pStyle w:val="Tableheading"/>
              <w:snapToGrid w:val="0"/>
              <w:spacing w:beforeLines="20" w:before="48" w:afterLines="20" w:after="48"/>
              <w:jc w:val="left"/>
              <w:rPr>
                <w:rFonts w:ascii="Arial" w:hAnsi="Arial" w:cs="Arial"/>
                <w:b w:val="0"/>
                <w:bCs/>
                <w:szCs w:val="22"/>
              </w:rPr>
            </w:pPr>
          </w:p>
          <w:p w:rsidR="003449B0" w:rsidRPr="009211C5" w:rsidRDefault="003449B0"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Mercator</w:t>
            </w:r>
          </w:p>
        </w:tc>
        <w:tc>
          <w:tcPr>
            <w:tcW w:w="647"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r>
      <w:tr w:rsidR="003449B0" w:rsidRPr="00E55B74" w:rsidTr="00AA7D5B">
        <w:trPr>
          <w:cantSplit/>
        </w:trPr>
        <w:tc>
          <w:tcPr>
            <w:tcW w:w="1020" w:type="dxa"/>
            <w:vMerge/>
            <w:vAlign w:val="center"/>
          </w:tcPr>
          <w:p w:rsidR="003449B0" w:rsidRPr="009211C5" w:rsidRDefault="003449B0"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3449B0" w:rsidRPr="009211C5" w:rsidRDefault="003449B0"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3449B0" w:rsidRPr="009211C5" w:rsidRDefault="003449B0"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Mercator</w:t>
            </w:r>
            <w:r w:rsidRPr="009211C5">
              <w:rPr>
                <w:rFonts w:ascii="Arial" w:hAnsi="Arial" w:cs="Arial"/>
                <w:b w:val="0"/>
                <w:bCs/>
                <w:szCs w:val="22"/>
              </w:rPr>
              <w:t xml:space="preserve"> projection view (see below).</w:t>
            </w:r>
          </w:p>
          <w:p w:rsidR="003449B0" w:rsidRPr="009211C5" w:rsidRDefault="003449B0"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3449B0" w:rsidRPr="009211C5" w:rsidRDefault="003449B0" w:rsidP="00AA7D5B">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3449B0" w:rsidRPr="009211C5" w:rsidRDefault="009E4854"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088CFE5C" wp14:editId="2406C85F">
                  <wp:extent cx="2493034" cy="1570008"/>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Merc.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08372" cy="1579667"/>
                          </a:xfrm>
                          <a:prstGeom prst="rect">
                            <a:avLst/>
                          </a:prstGeom>
                        </pic:spPr>
                      </pic:pic>
                    </a:graphicData>
                  </a:graphic>
                </wp:inline>
              </w:drawing>
            </w:r>
          </w:p>
        </w:tc>
        <w:tc>
          <w:tcPr>
            <w:tcW w:w="647"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3449B0" w:rsidRPr="009211C5" w:rsidRDefault="003449B0" w:rsidP="00616330">
            <w:pPr>
              <w:pStyle w:val="Tableheading"/>
              <w:snapToGrid w:val="0"/>
              <w:spacing w:beforeLines="20" w:before="48" w:afterLines="20" w:after="48"/>
              <w:jc w:val="left"/>
              <w:rPr>
                <w:rFonts w:ascii="Arial" w:hAnsi="Arial" w:cs="Arial"/>
                <w:b w:val="0"/>
                <w:bCs/>
                <w:szCs w:val="22"/>
              </w:rPr>
            </w:pPr>
          </w:p>
        </w:tc>
      </w:tr>
      <w:tr w:rsidR="00D870A2" w:rsidRPr="009211C5" w:rsidTr="00AA7D5B">
        <w:trPr>
          <w:cantSplit/>
        </w:trPr>
        <w:tc>
          <w:tcPr>
            <w:tcW w:w="1020" w:type="dxa"/>
            <w:vMerge w:val="restart"/>
            <w:shd w:val="clear" w:color="auto" w:fill="auto"/>
            <w:vAlign w:val="center"/>
          </w:tcPr>
          <w:p w:rsidR="00D870A2" w:rsidRPr="009211C5" w:rsidRDefault="00D870A2"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AK Region (Polar Stereographic)</w:t>
            </w:r>
          </w:p>
          <w:p w:rsidR="00D870A2" w:rsidRPr="009211C5" w:rsidRDefault="00D870A2" w:rsidP="00AA7D5B">
            <w:pPr>
              <w:pStyle w:val="Tableheading"/>
              <w:snapToGrid w:val="0"/>
              <w:spacing w:beforeLines="20" w:before="48" w:afterLines="20" w:after="48"/>
              <w:jc w:val="left"/>
              <w:rPr>
                <w:rFonts w:ascii="Arial" w:hAnsi="Arial" w:cs="Arial"/>
                <w:b w:val="0"/>
                <w:bCs/>
                <w:szCs w:val="22"/>
              </w:rPr>
            </w:pPr>
          </w:p>
          <w:p w:rsidR="00D870A2" w:rsidRPr="009211C5" w:rsidRDefault="00D870A2" w:rsidP="00AA7D5B">
            <w:pPr>
              <w:pStyle w:val="Tableheading"/>
              <w:snapToGrid w:val="0"/>
              <w:spacing w:beforeLines="20" w:before="48" w:afterLines="20" w:after="48"/>
              <w:jc w:val="left"/>
              <w:rPr>
                <w:rFonts w:ascii="Arial" w:hAnsi="Arial" w:cs="Arial"/>
                <w:b w:val="0"/>
                <w:bCs/>
                <w:sz w:val="20"/>
                <w:szCs w:val="20"/>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AKREGI</w:t>
            </w:r>
          </w:p>
        </w:tc>
        <w:tc>
          <w:tcPr>
            <w:tcW w:w="647"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AA7D5B">
        <w:trPr>
          <w:cantSplit/>
        </w:trPr>
        <w:tc>
          <w:tcPr>
            <w:tcW w:w="1020" w:type="dxa"/>
            <w:vMerge/>
            <w:shd w:val="clear" w:color="auto" w:fill="auto"/>
            <w:vAlign w:val="center"/>
          </w:tcPr>
          <w:p w:rsidR="00D870A2" w:rsidRPr="009211C5" w:rsidRDefault="00D870A2"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Alaska</w:t>
            </w:r>
            <w:r w:rsidRPr="009211C5">
              <w:rPr>
                <w:rFonts w:ascii="Arial" w:hAnsi="Arial" w:cs="Arial"/>
                <w:b w:val="0"/>
                <w:bCs/>
                <w:szCs w:val="22"/>
              </w:rPr>
              <w:t xml:space="preserve"> projection view (see below).</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A portion of the product </w:t>
            </w:r>
            <w:r w:rsidRPr="009211C5">
              <w:rPr>
                <w:rFonts w:ascii="Arial" w:hAnsi="Arial" w:cs="Arial"/>
                <w:bCs/>
                <w:szCs w:val="22"/>
              </w:rPr>
              <w:t>may be</w:t>
            </w:r>
            <w:r w:rsidRPr="009211C5">
              <w:rPr>
                <w:rFonts w:ascii="Arial" w:hAnsi="Arial" w:cs="Arial"/>
                <w:b w:val="0"/>
                <w:bCs/>
                <w:szCs w:val="22"/>
              </w:rPr>
              <w:t xml:space="preserve"> visible. If so, the product continues looping and updating</w:t>
            </w:r>
          </w:p>
          <w:p w:rsidR="00D870A2" w:rsidRPr="009211C5" w:rsidRDefault="00DF438E"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334199C9" wp14:editId="76B5937A">
                  <wp:extent cx="2514003" cy="1639019"/>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AKReg.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19766" cy="1642776"/>
                          </a:xfrm>
                          <a:prstGeom prst="rect">
                            <a:avLst/>
                          </a:prstGeom>
                        </pic:spPr>
                      </pic:pic>
                    </a:graphicData>
                  </a:graphic>
                </wp:inline>
              </w:drawing>
            </w:r>
          </w:p>
        </w:tc>
        <w:tc>
          <w:tcPr>
            <w:tcW w:w="647"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1A66AA">
            <w:pPr>
              <w:pStyle w:val="Tableheading"/>
              <w:snapToGrid w:val="0"/>
              <w:spacing w:beforeLines="20" w:before="48" w:afterLines="20" w:after="48"/>
              <w:jc w:val="left"/>
              <w:rPr>
                <w:rFonts w:ascii="Arial" w:hAnsi="Arial" w:cs="Arial"/>
                <w:b w:val="0"/>
                <w:bCs/>
                <w:szCs w:val="22"/>
              </w:rPr>
            </w:pPr>
          </w:p>
        </w:tc>
      </w:tr>
      <w:tr w:rsidR="00D870A2" w:rsidRPr="009211C5" w:rsidTr="00AA7D5B">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CONUS (Lambert Conformal)</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proofErr w:type="spellStart"/>
            <w:r w:rsidRPr="009211C5">
              <w:rPr>
                <w:rFonts w:ascii="Arial" w:hAnsi="Arial" w:cs="Arial"/>
                <w:b w:val="0"/>
                <w:bCs/>
                <w:i/>
                <w:color w:val="3333FF"/>
                <w:sz w:val="20"/>
                <w:szCs w:val="20"/>
              </w:rPr>
              <w:t>WConus</w:t>
            </w:r>
            <w:proofErr w:type="spellEnd"/>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D870A2" w:rsidRPr="009211C5" w:rsidTr="00AA7D5B">
        <w:trPr>
          <w:cantSplit/>
        </w:trPr>
        <w:tc>
          <w:tcPr>
            <w:tcW w:w="1020" w:type="dxa"/>
            <w:vMerge/>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West CONUS</w:t>
            </w:r>
            <w:r w:rsidRPr="009211C5">
              <w:rPr>
                <w:rFonts w:ascii="Arial" w:hAnsi="Arial" w:cs="Arial"/>
                <w:b w:val="0"/>
                <w:bCs/>
                <w:szCs w:val="22"/>
              </w:rPr>
              <w:t xml:space="preserve"> projection view (see below).</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 portion of the product may be visible. If so, the product continues looping and updating</w:t>
            </w:r>
          </w:p>
          <w:p w:rsidR="00D870A2" w:rsidRPr="009211C5" w:rsidRDefault="00DF438E"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2EE798E5" wp14:editId="05E1607D">
                  <wp:extent cx="2579298" cy="177357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W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80172" cy="1774173"/>
                          </a:xfrm>
                          <a:prstGeom prst="rect">
                            <a:avLst/>
                          </a:prstGeom>
                        </pic:spPr>
                      </pic:pic>
                    </a:graphicData>
                  </a:graphic>
                </wp:inline>
              </w:drawing>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E82A84" w:rsidRPr="00E55B74" w:rsidTr="00AA7D5B">
        <w:trPr>
          <w:cantSplit/>
        </w:trPr>
        <w:tc>
          <w:tcPr>
            <w:tcW w:w="1020" w:type="dxa"/>
            <w:vMerge w:val="restart"/>
            <w:vAlign w:val="center"/>
          </w:tcPr>
          <w:p w:rsidR="00E82A84" w:rsidRPr="009211C5" w:rsidRDefault="00E82A84"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E82A84" w:rsidRPr="009211C5" w:rsidRDefault="00E82A84"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Full Disk</w:t>
            </w:r>
          </w:p>
          <w:p w:rsidR="00E82A84" w:rsidRPr="00294B7B" w:rsidRDefault="00E82A84" w:rsidP="00616330">
            <w:pPr>
              <w:pStyle w:val="Tableheading"/>
              <w:snapToGrid w:val="0"/>
              <w:spacing w:beforeLines="20" w:before="48" w:afterLines="20" w:after="48"/>
              <w:jc w:val="left"/>
              <w:rPr>
                <w:rFonts w:ascii="Arial" w:hAnsi="Arial" w:cs="Arial"/>
                <w:b w:val="0"/>
                <w:bCs/>
                <w:sz w:val="20"/>
                <w:szCs w:val="20"/>
              </w:rPr>
            </w:pPr>
          </w:p>
          <w:p w:rsidR="00E82A84" w:rsidRPr="00294B7B" w:rsidRDefault="00E82A84" w:rsidP="00616330">
            <w:pPr>
              <w:pStyle w:val="Tableheading"/>
              <w:snapToGrid w:val="0"/>
              <w:spacing w:beforeLines="20" w:before="48" w:afterLines="20" w:after="48"/>
              <w:jc w:val="left"/>
              <w:rPr>
                <w:rFonts w:ascii="Arial" w:hAnsi="Arial" w:cs="Arial"/>
                <w:b w:val="0"/>
                <w:bCs/>
                <w:szCs w:val="22"/>
              </w:rPr>
            </w:pPr>
            <w:r w:rsidRPr="00294B7B">
              <w:rPr>
                <w:rFonts w:ascii="Arial" w:hAnsi="Arial" w:cs="Arial"/>
                <w:b w:val="0"/>
                <w:bCs/>
                <w:sz w:val="20"/>
                <w:szCs w:val="20"/>
              </w:rPr>
              <w:t xml:space="preserve">In CAVE select </w:t>
            </w:r>
            <w:r w:rsidRPr="00551E50">
              <w:rPr>
                <w:rFonts w:ascii="Arial" w:hAnsi="Arial" w:cs="Arial"/>
                <w:b w:val="0"/>
                <w:bCs/>
                <w:i/>
                <w:color w:val="3333FF"/>
                <w:sz w:val="20"/>
                <w:szCs w:val="20"/>
              </w:rPr>
              <w:t xml:space="preserve">Scale </w:t>
            </w:r>
            <w:r w:rsidRPr="00551E50">
              <w:rPr>
                <w:rFonts w:ascii="Arial" w:hAnsi="Arial" w:cs="Arial"/>
                <w:b w:val="0"/>
                <w:bCs/>
                <w:i/>
                <w:color w:val="3333FF"/>
                <w:sz w:val="20"/>
                <w:szCs w:val="20"/>
              </w:rPr>
              <w:sym w:font="Wingdings" w:char="F0E0"/>
            </w:r>
            <w:r w:rsidRPr="00551E50">
              <w:rPr>
                <w:rFonts w:ascii="Arial" w:hAnsi="Arial" w:cs="Arial"/>
                <w:b w:val="0"/>
                <w:bCs/>
                <w:i/>
                <w:color w:val="3333FF"/>
                <w:sz w:val="20"/>
                <w:szCs w:val="20"/>
              </w:rPr>
              <w:t xml:space="preserve"> GOES-R WFD</w:t>
            </w:r>
          </w:p>
        </w:tc>
        <w:tc>
          <w:tcPr>
            <w:tcW w:w="647" w:type="dxa"/>
            <w:vMerge w:val="restart"/>
          </w:tcPr>
          <w:p w:rsidR="00E82A84" w:rsidRPr="009211C5" w:rsidRDefault="00E82A84"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E82A84" w:rsidRPr="009211C5" w:rsidRDefault="00E82A84"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E82A84" w:rsidRPr="00E55B74" w:rsidTr="00AA7D5B">
        <w:trPr>
          <w:cantSplit/>
        </w:trPr>
        <w:tc>
          <w:tcPr>
            <w:tcW w:w="1020" w:type="dxa"/>
            <w:vMerge/>
            <w:vAlign w:val="center"/>
          </w:tcPr>
          <w:p w:rsidR="00E82A84" w:rsidRPr="009211C5" w:rsidRDefault="00E82A84"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E82A84" w:rsidRPr="009211C5" w:rsidRDefault="00E82A84"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E82A84" w:rsidRPr="00294B7B" w:rsidRDefault="00E82A84"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 xml:space="preserve">The Scale is set to the </w:t>
            </w:r>
            <w:r w:rsidRPr="00294B7B">
              <w:rPr>
                <w:rFonts w:ascii="Arial" w:hAnsi="Arial" w:cs="Arial"/>
                <w:bCs/>
                <w:sz w:val="20"/>
                <w:szCs w:val="20"/>
              </w:rPr>
              <w:t xml:space="preserve">West Full Disk </w:t>
            </w:r>
            <w:r w:rsidRPr="00294B7B">
              <w:rPr>
                <w:rFonts w:ascii="Arial" w:hAnsi="Arial" w:cs="Arial"/>
                <w:b w:val="0"/>
                <w:bCs/>
                <w:sz w:val="20"/>
                <w:szCs w:val="20"/>
              </w:rPr>
              <w:t>projection view (see below).</w:t>
            </w:r>
          </w:p>
          <w:p w:rsidR="00E82A84" w:rsidRPr="00294B7B" w:rsidRDefault="00E82A84"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Frames are set to 15</w:t>
            </w:r>
          </w:p>
          <w:p w:rsidR="00E82A84" w:rsidRPr="00294B7B" w:rsidRDefault="00E82A84"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The product is visible</w:t>
            </w:r>
            <w:r>
              <w:rPr>
                <w:rFonts w:ascii="Arial" w:hAnsi="Arial" w:cs="Arial"/>
                <w:b w:val="0"/>
                <w:bCs/>
                <w:sz w:val="20"/>
                <w:szCs w:val="20"/>
              </w:rPr>
              <w:t>,</w:t>
            </w:r>
            <w:r w:rsidRPr="00294B7B">
              <w:rPr>
                <w:rFonts w:ascii="Arial" w:hAnsi="Arial" w:cs="Arial"/>
                <w:b w:val="0"/>
                <w:bCs/>
                <w:sz w:val="20"/>
                <w:szCs w:val="20"/>
              </w:rPr>
              <w:t xml:space="preserve"> looping and updating</w:t>
            </w:r>
          </w:p>
          <w:p w:rsidR="00E82A84" w:rsidRPr="009211C5" w:rsidRDefault="00DF438E"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323F3FFA" wp14:editId="3F8625DF">
                  <wp:extent cx="2441833" cy="1725283"/>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Con_Ch03_0.87um_WF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58832" cy="1737294"/>
                          </a:xfrm>
                          <a:prstGeom prst="rect">
                            <a:avLst/>
                          </a:prstGeom>
                        </pic:spPr>
                      </pic:pic>
                    </a:graphicData>
                  </a:graphic>
                </wp:inline>
              </w:drawing>
            </w:r>
          </w:p>
        </w:tc>
        <w:tc>
          <w:tcPr>
            <w:tcW w:w="647" w:type="dxa"/>
            <w:vMerge/>
          </w:tcPr>
          <w:p w:rsidR="00E82A84" w:rsidRPr="009211C5" w:rsidRDefault="00E82A84"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E82A84" w:rsidRPr="009211C5" w:rsidRDefault="00E82A84" w:rsidP="00616330">
            <w:pPr>
              <w:pStyle w:val="Tableheading"/>
              <w:snapToGrid w:val="0"/>
              <w:spacing w:beforeLines="20" w:before="48" w:afterLines="20" w:after="48"/>
              <w:jc w:val="left"/>
              <w:rPr>
                <w:rFonts w:ascii="Arial" w:hAnsi="Arial" w:cs="Arial"/>
                <w:b w:val="0"/>
                <w:bCs/>
                <w:szCs w:val="22"/>
              </w:rPr>
            </w:pPr>
          </w:p>
        </w:tc>
      </w:tr>
      <w:tr w:rsidR="00D870A2" w:rsidRPr="009211C5" w:rsidTr="00AA7D5B">
        <w:trPr>
          <w:cantSplit/>
        </w:trPr>
        <w:tc>
          <w:tcPr>
            <w:tcW w:w="1020" w:type="dxa"/>
            <w:vMerge w:val="restart"/>
            <w:shd w:val="clear" w:color="auto" w:fill="auto"/>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4" w:name="_Ref384378736"/>
          </w:p>
        </w:tc>
        <w:bookmarkEnd w:id="84"/>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Return to the </w:t>
            </w:r>
            <w:r w:rsidR="00DF438E">
              <w:rPr>
                <w:rFonts w:ascii="Arial" w:hAnsi="Arial" w:cs="Arial"/>
                <w:bCs/>
                <w:szCs w:val="22"/>
              </w:rPr>
              <w:t>CONUS</w:t>
            </w:r>
            <w:r w:rsidRPr="009211C5">
              <w:rPr>
                <w:rFonts w:ascii="Arial" w:hAnsi="Arial" w:cs="Arial"/>
                <w:b w:val="0"/>
                <w:bCs/>
                <w:szCs w:val="22"/>
              </w:rPr>
              <w:t xml:space="preserve"> scale then move (swap) the product into a side pane</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w:t>
            </w:r>
          </w:p>
        </w:tc>
      </w:tr>
      <w:tr w:rsidR="00D870A2" w:rsidRPr="009211C5"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scale is set</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D870A2" w:rsidRPr="009211C5" w:rsidRDefault="00D870A2"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color w:val="FF0000"/>
                <w:szCs w:val="22"/>
              </w:rPr>
            </w:pPr>
          </w:p>
        </w:tc>
      </w:tr>
      <w:tr w:rsidR="00D870A2" w:rsidRPr="009211C5" w:rsidTr="00AA7D5B">
        <w:trPr>
          <w:cantSplit/>
        </w:trPr>
        <w:tc>
          <w:tcPr>
            <w:tcW w:w="1020" w:type="dxa"/>
            <w:vMerge w:val="restart"/>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5" w:name="_Ref386461624"/>
          </w:p>
        </w:tc>
        <w:bookmarkEnd w:id="85"/>
        <w:tc>
          <w:tcPr>
            <w:tcW w:w="4619" w:type="dxa"/>
            <w:gridSpan w:val="3"/>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_Ref384378723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102</w:t>
            </w:r>
            <w:r w:rsidRPr="009211C5">
              <w:rPr>
                <w:rFonts w:ascii="Arial" w:hAnsi="Arial" w:cs="Arial"/>
                <w:bCs/>
                <w:szCs w:val="22"/>
                <w:highlight w:val="yellow"/>
              </w:rPr>
              <w:fldChar w:fldCharType="end"/>
            </w:r>
            <w:r w:rsidRPr="009211C5">
              <w:rPr>
                <w:rFonts w:ascii="Arial" w:hAnsi="Arial" w:cs="Arial"/>
                <w:b w:val="0"/>
                <w:bCs/>
                <w:szCs w:val="22"/>
              </w:rPr>
              <w:t xml:space="preserve"> 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_Ref384378736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C56FB8">
              <w:rPr>
                <w:rFonts w:ascii="Arial" w:hAnsi="Arial" w:cs="Arial"/>
                <w:bCs/>
                <w:szCs w:val="22"/>
                <w:highlight w:val="yellow"/>
              </w:rPr>
              <w:t>111</w:t>
            </w:r>
            <w:r w:rsidRPr="009211C5">
              <w:rPr>
                <w:rFonts w:ascii="Arial" w:hAnsi="Arial" w:cs="Arial"/>
                <w:bCs/>
                <w:szCs w:val="22"/>
                <w:highlight w:val="yellow"/>
              </w:rPr>
              <w:fldChar w:fldCharType="end"/>
            </w:r>
            <w:r w:rsidRPr="009211C5">
              <w:rPr>
                <w:rFonts w:ascii="Arial" w:hAnsi="Arial" w:cs="Arial"/>
                <w:b w:val="0"/>
                <w:bCs/>
                <w:szCs w:val="22"/>
              </w:rPr>
              <w:t xml:space="preserve"> for the following </w:t>
            </w:r>
            <w:r w:rsidRPr="009211C5">
              <w:rPr>
                <w:rFonts w:ascii="Arial" w:hAnsi="Arial" w:cs="Arial"/>
                <w:bCs/>
                <w:szCs w:val="22"/>
              </w:rPr>
              <w:t>West CONUS</w:t>
            </w:r>
            <w:r w:rsidRPr="009211C5">
              <w:rPr>
                <w:rFonts w:ascii="Arial" w:hAnsi="Arial" w:cs="Arial"/>
                <w:b w:val="0"/>
                <w:bCs/>
                <w:szCs w:val="22"/>
              </w:rPr>
              <w:t xml:space="preserve"> channels:</w:t>
            </w:r>
          </w:p>
          <w:p w:rsidR="00D870A2" w:rsidRPr="009211C5" w:rsidRDefault="00DF438E"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Channels:</w:t>
            </w:r>
            <w:r>
              <w:rPr>
                <w:rFonts w:ascii="Arial" w:hAnsi="Arial" w:cs="Arial"/>
                <w:b w:val="0"/>
                <w:bCs/>
                <w:i/>
                <w:color w:val="3333FF"/>
                <w:sz w:val="20"/>
                <w:szCs w:val="20"/>
              </w:rPr>
              <w:tab/>
            </w:r>
            <w:r w:rsidR="00EC2DA2">
              <w:rPr>
                <w:rFonts w:ascii="Arial" w:hAnsi="Arial" w:cs="Arial"/>
                <w:b w:val="0"/>
                <w:bCs/>
                <w:i/>
                <w:color w:val="3333FF"/>
                <w:sz w:val="20"/>
                <w:szCs w:val="20"/>
              </w:rPr>
              <w:tab/>
              <w:t xml:space="preserve"> </w:t>
            </w:r>
            <w:r w:rsidR="00D870A2" w:rsidRPr="009211C5">
              <w:rPr>
                <w:rFonts w:ascii="Arial" w:hAnsi="Arial" w:cs="Arial"/>
                <w:b w:val="0"/>
                <w:bCs/>
                <w:i/>
                <w:color w:val="3333FF"/>
                <w:sz w:val="20"/>
                <w:szCs w:val="20"/>
              </w:rPr>
              <w:t xml:space="preserve">Channel </w:t>
            </w:r>
            <w:r w:rsidR="00BB3305" w:rsidRPr="009211C5">
              <w:rPr>
                <w:rFonts w:ascii="Arial" w:hAnsi="Arial" w:cs="Arial"/>
                <w:b w:val="0"/>
                <w:bCs/>
                <w:i/>
                <w:color w:val="3333FF"/>
                <w:sz w:val="20"/>
                <w:szCs w:val="20"/>
              </w:rPr>
              <w:t>1</w:t>
            </w:r>
            <w:r w:rsidR="00BB3305">
              <w:rPr>
                <w:rFonts w:ascii="Arial" w:hAnsi="Arial" w:cs="Arial"/>
                <w:b w:val="0"/>
                <w:bCs/>
                <w:i/>
                <w:color w:val="3333FF"/>
                <w:sz w:val="20"/>
                <w:szCs w:val="20"/>
              </w:rPr>
              <w:t>5(</w:t>
            </w:r>
            <w:r w:rsidR="00D870A2" w:rsidRPr="009211C5">
              <w:rPr>
                <w:rFonts w:ascii="Arial" w:hAnsi="Arial" w:cs="Arial"/>
                <w:b w:val="0"/>
                <w:bCs/>
                <w:i/>
                <w:color w:val="3333FF"/>
                <w:sz w:val="20"/>
                <w:szCs w:val="20"/>
              </w:rPr>
              <w:t>1</w:t>
            </w:r>
            <w:r w:rsidR="00BB3305">
              <w:rPr>
                <w:rFonts w:ascii="Arial" w:hAnsi="Arial" w:cs="Arial"/>
                <w:b w:val="0"/>
                <w:bCs/>
                <w:i/>
                <w:color w:val="3333FF"/>
                <w:sz w:val="20"/>
                <w:szCs w:val="20"/>
              </w:rPr>
              <w:t>2</w:t>
            </w:r>
            <w:r w:rsidR="00D870A2" w:rsidRPr="009211C5">
              <w:rPr>
                <w:rFonts w:ascii="Arial" w:hAnsi="Arial" w:cs="Arial"/>
                <w:b w:val="0"/>
                <w:bCs/>
                <w:i/>
                <w:color w:val="3333FF"/>
                <w:sz w:val="20"/>
                <w:szCs w:val="20"/>
              </w:rPr>
              <w:t>.3u</w:t>
            </w:r>
            <w:r w:rsidR="00BB3305">
              <w:rPr>
                <w:rFonts w:ascii="Arial" w:hAnsi="Arial" w:cs="Arial"/>
                <w:b w:val="0"/>
                <w:bCs/>
                <w:i/>
                <w:color w:val="3333FF"/>
                <w:sz w:val="20"/>
                <w:szCs w:val="20"/>
              </w:rPr>
              <w:t>)</w:t>
            </w:r>
          </w:p>
          <w:p w:rsidR="00D870A2" w:rsidRPr="009211C5" w:rsidRDefault="00EC2DA2" w:rsidP="00AA7D5B">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 xml:space="preserve">Regional Best Res: </w:t>
            </w:r>
            <w:r w:rsidR="00D870A2" w:rsidRPr="009211C5">
              <w:rPr>
                <w:rFonts w:ascii="Arial" w:hAnsi="Arial" w:cs="Arial"/>
                <w:b w:val="0"/>
                <w:bCs/>
                <w:i/>
                <w:color w:val="3333FF"/>
                <w:sz w:val="20"/>
                <w:szCs w:val="20"/>
              </w:rPr>
              <w:t xml:space="preserve">Channel </w:t>
            </w:r>
            <w:r>
              <w:rPr>
                <w:rFonts w:ascii="Arial" w:hAnsi="Arial" w:cs="Arial"/>
                <w:b w:val="0"/>
                <w:bCs/>
                <w:i/>
                <w:color w:val="3333FF"/>
                <w:sz w:val="20"/>
                <w:szCs w:val="20"/>
              </w:rPr>
              <w:t>9(6.95u)</w:t>
            </w:r>
          </w:p>
          <w:p w:rsidR="00D870A2" w:rsidRPr="009211C5" w:rsidRDefault="00DF438E" w:rsidP="00AA7D5B">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00EC2DA2">
              <w:rPr>
                <w:rFonts w:ascii="Arial" w:hAnsi="Arial" w:cs="Arial"/>
                <w:b w:val="0"/>
                <w:bCs/>
                <w:i/>
                <w:color w:val="3333FF"/>
                <w:sz w:val="20"/>
                <w:szCs w:val="20"/>
              </w:rPr>
              <w:tab/>
              <w:t xml:space="preserve"> </w:t>
            </w:r>
            <w:r>
              <w:rPr>
                <w:rFonts w:ascii="Arial" w:hAnsi="Arial" w:cs="Arial"/>
                <w:b w:val="0"/>
                <w:bCs/>
                <w:i/>
                <w:color w:val="3333FF"/>
                <w:sz w:val="20"/>
                <w:szCs w:val="20"/>
              </w:rPr>
              <w:t>Snow (0.64-1.61 u)</w:t>
            </w:r>
          </w:p>
          <w:p w:rsidR="00640FF0" w:rsidRPr="00AA7D5B" w:rsidRDefault="00EC2DA2" w:rsidP="00AA7D5B">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RGB Composite</w:t>
            </w:r>
            <w:r w:rsidR="00DF438E">
              <w:rPr>
                <w:rFonts w:ascii="Arial" w:hAnsi="Arial" w:cs="Arial"/>
                <w:b w:val="0"/>
                <w:bCs/>
                <w:i/>
                <w:color w:val="3333FF"/>
                <w:sz w:val="20"/>
                <w:szCs w:val="20"/>
              </w:rPr>
              <w:t>:</w:t>
            </w:r>
            <w:r w:rsidR="00DF438E">
              <w:rPr>
                <w:rFonts w:ascii="Arial" w:hAnsi="Arial" w:cs="Arial"/>
                <w:b w:val="0"/>
                <w:bCs/>
                <w:i/>
                <w:color w:val="3333FF"/>
                <w:sz w:val="20"/>
                <w:szCs w:val="20"/>
              </w:rPr>
              <w:tab/>
            </w:r>
            <w:r>
              <w:rPr>
                <w:rFonts w:ascii="Arial" w:hAnsi="Arial" w:cs="Arial"/>
                <w:b w:val="0"/>
                <w:bCs/>
                <w:i/>
                <w:color w:val="3333FF"/>
                <w:sz w:val="20"/>
                <w:szCs w:val="20"/>
              </w:rPr>
              <w:t xml:space="preserve"> Icing(</w:t>
            </w:r>
            <w:r w:rsidR="00DF438E">
              <w:rPr>
                <w:rFonts w:ascii="Arial" w:hAnsi="Arial" w:cs="Arial"/>
                <w:b w:val="0"/>
                <w:bCs/>
                <w:i/>
                <w:color w:val="3333FF"/>
                <w:sz w:val="20"/>
                <w:szCs w:val="20"/>
              </w:rPr>
              <w:t>1</w:t>
            </w:r>
            <w:r>
              <w:rPr>
                <w:rFonts w:ascii="Arial" w:hAnsi="Arial" w:cs="Arial"/>
                <w:b w:val="0"/>
                <w:bCs/>
                <w:i/>
                <w:color w:val="3333FF"/>
                <w:sz w:val="20"/>
                <w:szCs w:val="20"/>
              </w:rPr>
              <w:t>.61,0.87,0.64</w:t>
            </w:r>
            <w:r w:rsidR="00DF438E">
              <w:rPr>
                <w:rFonts w:ascii="Arial" w:hAnsi="Arial" w:cs="Arial"/>
                <w:b w:val="0"/>
                <w:bCs/>
                <w:i/>
                <w:color w:val="3333FF"/>
                <w:sz w:val="20"/>
                <w:szCs w:val="20"/>
              </w:rPr>
              <w:t>)</w:t>
            </w:r>
          </w:p>
          <w:p w:rsidR="00D870A2" w:rsidRPr="009211C5" w:rsidRDefault="00640FF0" w:rsidP="00AA7D5B">
            <w:pPr>
              <w:pStyle w:val="Tableheading"/>
              <w:numPr>
                <w:ilvl w:val="0"/>
                <w:numId w:val="9"/>
              </w:numPr>
              <w:snapToGrid w:val="0"/>
              <w:spacing w:beforeLines="20" w:before="48" w:afterLines="20" w:after="48"/>
              <w:jc w:val="left"/>
              <w:rPr>
                <w:rFonts w:ascii="Arial" w:hAnsi="Arial" w:cs="Arial"/>
                <w:b w:val="0"/>
                <w:bCs/>
                <w:szCs w:val="22"/>
              </w:rPr>
            </w:pP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With Legacy: GOES-R + GOES-15</w:t>
            </w:r>
          </w:p>
        </w:tc>
        <w:tc>
          <w:tcPr>
            <w:tcW w:w="647" w:type="dxa"/>
            <w:vMerge w:val="restart"/>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D870A2" w:rsidRPr="009211C5" w:rsidRDefault="00D870A2"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D870A2" w:rsidRPr="009211C5" w:rsidTr="00AA7D5B">
        <w:trPr>
          <w:cantSplit/>
        </w:trPr>
        <w:tc>
          <w:tcPr>
            <w:tcW w:w="1020" w:type="dxa"/>
            <w:vMerge/>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D870A2" w:rsidRPr="009211C5" w:rsidRDefault="00D870A2"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D870A2" w:rsidRPr="009211C5" w:rsidTr="00AA7D5B">
        <w:trPr>
          <w:cantSplit/>
        </w:trPr>
        <w:tc>
          <w:tcPr>
            <w:tcW w:w="1020" w:type="dxa"/>
            <w:vAlign w:val="center"/>
          </w:tcPr>
          <w:p w:rsidR="00D870A2" w:rsidRPr="009211C5" w:rsidRDefault="00D870A2"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6" w:name="_Ref386130941"/>
          </w:p>
        </w:tc>
        <w:bookmarkEnd w:id="86"/>
        <w:tc>
          <w:tcPr>
            <w:tcW w:w="2641"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647"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c>
          <w:tcPr>
            <w:tcW w:w="3310" w:type="dxa"/>
          </w:tcPr>
          <w:p w:rsidR="00D870A2" w:rsidRPr="009211C5" w:rsidRDefault="00D870A2" w:rsidP="00616330">
            <w:pPr>
              <w:pStyle w:val="Tableheading"/>
              <w:snapToGrid w:val="0"/>
              <w:spacing w:beforeLines="20" w:before="48" w:afterLines="20" w:after="48"/>
              <w:jc w:val="left"/>
              <w:rPr>
                <w:rFonts w:ascii="Arial" w:hAnsi="Arial" w:cs="Arial"/>
                <w:b w:val="0"/>
                <w:bCs/>
                <w:szCs w:val="22"/>
              </w:rPr>
            </w:pPr>
          </w:p>
        </w:tc>
      </w:tr>
      <w:tr w:rsidR="006F2C73" w:rsidRPr="00294B7B" w:rsidTr="00640FF0">
        <w:trPr>
          <w:cantSplit/>
        </w:trPr>
        <w:tc>
          <w:tcPr>
            <w:tcW w:w="9596" w:type="dxa"/>
            <w:gridSpan w:val="6"/>
            <w:shd w:val="clear" w:color="auto" w:fill="EAF1DD" w:themeFill="accent3" w:themeFillTint="33"/>
          </w:tcPr>
          <w:p w:rsidR="006F2C73" w:rsidRPr="009211C5" w:rsidRDefault="006F2C73" w:rsidP="00640FF0">
            <w:pPr>
              <w:pStyle w:val="Tableheading"/>
              <w:snapToGrid w:val="0"/>
              <w:spacing w:before="120" w:after="120"/>
              <w:jc w:val="left"/>
              <w:rPr>
                <w:rFonts w:ascii="Arial" w:hAnsi="Arial" w:cs="Arial"/>
                <w:bCs/>
                <w:szCs w:val="22"/>
              </w:rPr>
            </w:pPr>
            <w:r w:rsidRPr="009211C5">
              <w:rPr>
                <w:rFonts w:ascii="Arial" w:hAnsi="Arial" w:cs="Arial"/>
                <w:bCs/>
                <w:szCs w:val="22"/>
              </w:rPr>
              <w:t>East CONUS</w:t>
            </w:r>
          </w:p>
        </w:tc>
      </w:tr>
      <w:tr w:rsidR="00D712BD" w:rsidRPr="00E50747" w:rsidTr="00640FF0">
        <w:trPr>
          <w:cantSplit/>
        </w:trPr>
        <w:tc>
          <w:tcPr>
            <w:tcW w:w="1020" w:type="dxa"/>
            <w:vMerge w:val="restart"/>
            <w:vAlign w:val="center"/>
          </w:tcPr>
          <w:p w:rsidR="00D712BD" w:rsidRPr="00E50747" w:rsidRDefault="00D712BD"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C56FB8">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640FF0">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640FF0">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640FF0">
            <w:pPr>
              <w:pStyle w:val="Tableheading"/>
              <w:snapToGrid w:val="0"/>
              <w:spacing w:beforeLines="20" w:before="48" w:afterLines="20" w:after="48"/>
              <w:ind w:left="294"/>
              <w:jc w:val="left"/>
              <w:rPr>
                <w:rFonts w:ascii="Arial" w:hAnsi="Arial" w:cs="Arial"/>
                <w:b w:val="0"/>
                <w:bCs/>
                <w:szCs w:val="22"/>
              </w:rPr>
            </w:pPr>
          </w:p>
        </w:tc>
      </w:tr>
      <w:tr w:rsidR="00812B08" w:rsidRPr="00E50747" w:rsidTr="00640FF0">
        <w:trPr>
          <w:cantSplit/>
        </w:trPr>
        <w:tc>
          <w:tcPr>
            <w:tcW w:w="1020" w:type="dxa"/>
            <w:vMerge/>
            <w:vAlign w:val="center"/>
          </w:tcPr>
          <w:p w:rsidR="00812B08" w:rsidRPr="00E50747" w:rsidRDefault="00812B08"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812B08" w:rsidRPr="00294B7B" w:rsidRDefault="00812B08" w:rsidP="00640FF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812B08" w:rsidRPr="009211C5" w:rsidRDefault="00812B08" w:rsidP="00640FF0">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812B08" w:rsidRPr="009211C5" w:rsidRDefault="00812B08"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812B08" w:rsidRPr="009211C5" w:rsidRDefault="00812B08" w:rsidP="00640FF0">
            <w:pPr>
              <w:pStyle w:val="Tableheading"/>
              <w:snapToGrid w:val="0"/>
              <w:spacing w:beforeLines="20" w:before="48" w:afterLines="20" w:after="48"/>
              <w:jc w:val="left"/>
              <w:rPr>
                <w:rFonts w:ascii="Arial" w:hAnsi="Arial" w:cs="Arial"/>
                <w:b w:val="0"/>
                <w:bCs/>
                <w:szCs w:val="22"/>
              </w:rPr>
            </w:pPr>
          </w:p>
        </w:tc>
      </w:tr>
      <w:tr w:rsidR="006F2C73" w:rsidRPr="00294B7B" w:rsidTr="00640FF0">
        <w:trPr>
          <w:cantSplit/>
        </w:trPr>
        <w:tc>
          <w:tcPr>
            <w:tcW w:w="1020" w:type="dxa"/>
            <w:vMerge w:val="restart"/>
            <w:vAlign w:val="center"/>
          </w:tcPr>
          <w:p w:rsidR="006F2C73" w:rsidRPr="009211C5" w:rsidRDefault="006F2C73"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40FF0">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 xml:space="preserve">Repeat </w:t>
            </w:r>
            <w:r w:rsidRPr="00AA7D5B">
              <w:rPr>
                <w:rFonts w:ascii="Arial" w:hAnsi="Arial" w:cs="Arial"/>
                <w:bCs/>
                <w:szCs w:val="22"/>
                <w:highlight w:val="yellow"/>
              </w:rPr>
              <w:t xml:space="preserve">Step </w:t>
            </w:r>
            <w:r w:rsidRPr="00AA7D5B">
              <w:rPr>
                <w:rFonts w:ascii="Arial" w:hAnsi="Arial" w:cs="Arial"/>
                <w:bCs/>
                <w:szCs w:val="22"/>
                <w:highlight w:val="yellow"/>
              </w:rPr>
              <w:fldChar w:fldCharType="begin"/>
            </w:r>
            <w:r w:rsidRPr="00AA7D5B">
              <w:rPr>
                <w:rFonts w:ascii="Arial" w:hAnsi="Arial" w:cs="Arial"/>
                <w:bCs/>
                <w:szCs w:val="22"/>
                <w:highlight w:val="yellow"/>
              </w:rPr>
              <w:instrText xml:space="preserve"> REF _Ref384378723 \r \h </w:instrText>
            </w:r>
            <w:r w:rsidR="006D6C23">
              <w:rPr>
                <w:rFonts w:ascii="Arial" w:hAnsi="Arial" w:cs="Arial"/>
                <w:bCs/>
                <w:szCs w:val="22"/>
                <w:highlight w:val="yellow"/>
              </w:rPr>
              <w:instrText xml:space="preserve"> \* MERGEFORMAT </w:instrText>
            </w:r>
            <w:r w:rsidRPr="00AA7D5B">
              <w:rPr>
                <w:rFonts w:ascii="Arial" w:hAnsi="Arial" w:cs="Arial"/>
                <w:bCs/>
                <w:szCs w:val="22"/>
                <w:highlight w:val="yellow"/>
              </w:rPr>
            </w:r>
            <w:r w:rsidRPr="00AA7D5B">
              <w:rPr>
                <w:rFonts w:ascii="Arial" w:hAnsi="Arial" w:cs="Arial"/>
                <w:bCs/>
                <w:szCs w:val="22"/>
                <w:highlight w:val="yellow"/>
              </w:rPr>
              <w:fldChar w:fldCharType="separate"/>
            </w:r>
            <w:r w:rsidR="00C56FB8">
              <w:rPr>
                <w:rFonts w:ascii="Arial" w:hAnsi="Arial" w:cs="Arial"/>
                <w:bCs/>
                <w:szCs w:val="22"/>
                <w:highlight w:val="yellow"/>
              </w:rPr>
              <w:t>102</w:t>
            </w:r>
            <w:r w:rsidRPr="00AA7D5B">
              <w:rPr>
                <w:rFonts w:ascii="Arial" w:hAnsi="Arial" w:cs="Arial"/>
                <w:bCs/>
                <w:szCs w:val="22"/>
                <w:highlight w:val="yellow"/>
              </w:rPr>
              <w:fldChar w:fldCharType="end"/>
            </w:r>
            <w:r>
              <w:rPr>
                <w:rFonts w:ascii="Arial" w:hAnsi="Arial" w:cs="Arial"/>
                <w:b w:val="0"/>
                <w:bCs/>
                <w:szCs w:val="22"/>
              </w:rPr>
              <w:t xml:space="preserve"> thru </w:t>
            </w:r>
            <w:r w:rsidRPr="00AA7D5B">
              <w:rPr>
                <w:rFonts w:ascii="Arial" w:hAnsi="Arial" w:cs="Arial"/>
                <w:bCs/>
                <w:szCs w:val="22"/>
                <w:highlight w:val="yellow"/>
              </w:rPr>
              <w:t xml:space="preserve">Step </w:t>
            </w:r>
            <w:r w:rsidRPr="00AA7D5B">
              <w:rPr>
                <w:rFonts w:ascii="Arial" w:hAnsi="Arial" w:cs="Arial"/>
                <w:bCs/>
                <w:szCs w:val="22"/>
                <w:highlight w:val="yellow"/>
              </w:rPr>
              <w:fldChar w:fldCharType="begin"/>
            </w:r>
            <w:r w:rsidRPr="00AA7D5B">
              <w:rPr>
                <w:rFonts w:ascii="Arial" w:hAnsi="Arial" w:cs="Arial"/>
                <w:bCs/>
                <w:szCs w:val="22"/>
                <w:highlight w:val="yellow"/>
              </w:rPr>
              <w:instrText xml:space="preserve"> REF _Ref386461624 \r \h </w:instrText>
            </w:r>
            <w:r w:rsidR="006D6C23">
              <w:rPr>
                <w:rFonts w:ascii="Arial" w:hAnsi="Arial" w:cs="Arial"/>
                <w:bCs/>
                <w:szCs w:val="22"/>
                <w:highlight w:val="yellow"/>
              </w:rPr>
              <w:instrText xml:space="preserve"> \* MERGEFORMAT </w:instrText>
            </w:r>
            <w:r w:rsidRPr="00AA7D5B">
              <w:rPr>
                <w:rFonts w:ascii="Arial" w:hAnsi="Arial" w:cs="Arial"/>
                <w:bCs/>
                <w:szCs w:val="22"/>
                <w:highlight w:val="yellow"/>
              </w:rPr>
            </w:r>
            <w:r w:rsidRPr="00AA7D5B">
              <w:rPr>
                <w:rFonts w:ascii="Arial" w:hAnsi="Arial" w:cs="Arial"/>
                <w:bCs/>
                <w:szCs w:val="22"/>
                <w:highlight w:val="yellow"/>
              </w:rPr>
              <w:fldChar w:fldCharType="separate"/>
            </w:r>
            <w:r w:rsidR="00C56FB8">
              <w:rPr>
                <w:rFonts w:ascii="Arial" w:hAnsi="Arial" w:cs="Arial"/>
                <w:bCs/>
                <w:szCs w:val="22"/>
                <w:highlight w:val="yellow"/>
              </w:rPr>
              <w:t>112</w:t>
            </w:r>
            <w:r w:rsidRPr="00AA7D5B">
              <w:rPr>
                <w:rFonts w:ascii="Arial" w:hAnsi="Arial" w:cs="Arial"/>
                <w:bCs/>
                <w:szCs w:val="22"/>
                <w:highlight w:val="yellow"/>
              </w:rPr>
              <w:fldChar w:fldCharType="end"/>
            </w:r>
            <w:r>
              <w:rPr>
                <w:rFonts w:ascii="Arial" w:hAnsi="Arial" w:cs="Arial"/>
                <w:b w:val="0"/>
                <w:bCs/>
                <w:szCs w:val="22"/>
              </w:rPr>
              <w:t xml:space="preserve"> for </w:t>
            </w:r>
            <w:r w:rsidRPr="00294B7B">
              <w:rPr>
                <w:rFonts w:ascii="Arial" w:hAnsi="Arial" w:cs="Arial"/>
                <w:bCs/>
                <w:szCs w:val="22"/>
              </w:rPr>
              <w:t>East CONUS</w:t>
            </w:r>
            <w:r>
              <w:rPr>
                <w:rFonts w:ascii="Arial" w:hAnsi="Arial" w:cs="Arial"/>
                <w:b w:val="0"/>
                <w:bCs/>
                <w:szCs w:val="22"/>
              </w:rPr>
              <w:t xml:space="preserve"> using </w:t>
            </w:r>
            <w:r w:rsidRPr="009211C5">
              <w:rPr>
                <w:rFonts w:ascii="Arial" w:hAnsi="Arial" w:cs="Arial"/>
                <w:b w:val="0"/>
                <w:bCs/>
                <w:szCs w:val="22"/>
              </w:rPr>
              <w:t>the following channel</w:t>
            </w:r>
            <w:r>
              <w:rPr>
                <w:rFonts w:ascii="Arial" w:hAnsi="Arial" w:cs="Arial"/>
                <w:b w:val="0"/>
                <w:bCs/>
                <w:szCs w:val="22"/>
              </w:rPr>
              <w:t xml:space="preserve"> selection</w:t>
            </w:r>
            <w:r w:rsidRPr="009211C5">
              <w:rPr>
                <w:rFonts w:ascii="Arial" w:hAnsi="Arial" w:cs="Arial"/>
                <w:b w:val="0"/>
                <w:bCs/>
                <w:szCs w:val="22"/>
              </w:rPr>
              <w:t>s:</w:t>
            </w:r>
          </w:p>
          <w:p w:rsidR="006F2C73" w:rsidRPr="009211C5" w:rsidRDefault="006F2C73" w:rsidP="00640FF0">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6(2.25</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6F2C73" w:rsidRPr="009211C5" w:rsidRDefault="006F2C73" w:rsidP="00640FF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Pr="009211C5">
              <w:rPr>
                <w:rFonts w:ascii="Arial" w:hAnsi="Arial" w:cs="Arial"/>
                <w:b w:val="0"/>
                <w:bCs/>
                <w:i/>
                <w:color w:val="3333FF"/>
                <w:sz w:val="20"/>
                <w:szCs w:val="20"/>
              </w:rPr>
              <w:t>Vegetation (0.64-0.87</w:t>
            </w:r>
            <w:r>
              <w:rPr>
                <w:rFonts w:ascii="Arial" w:hAnsi="Arial" w:cs="Arial"/>
                <w:b w:val="0"/>
                <w:bCs/>
                <w:i/>
                <w:color w:val="3333FF"/>
                <w:sz w:val="20"/>
                <w:szCs w:val="20"/>
              </w:rPr>
              <w:t xml:space="preserve"> </w:t>
            </w:r>
            <w:r w:rsidRPr="009211C5">
              <w:rPr>
                <w:rFonts w:ascii="Arial" w:hAnsi="Arial" w:cs="Arial"/>
                <w:b w:val="0"/>
                <w:bCs/>
                <w:i/>
                <w:color w:val="3333FF"/>
                <w:sz w:val="20"/>
                <w:szCs w:val="20"/>
              </w:rPr>
              <w:t>u)</w:t>
            </w:r>
          </w:p>
          <w:p w:rsidR="006F2C73" w:rsidRPr="00294B7B" w:rsidRDefault="006F2C73" w:rsidP="00640FF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 xml:space="preserve">Best Res East </w:t>
            </w: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t>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7(3.9</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6F2C73" w:rsidRPr="00294B7B" w:rsidRDefault="006F2C73" w:rsidP="00640FF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 xml:space="preserve">Best Res East </w:t>
            </w: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t>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14(</w:t>
            </w:r>
            <w:r w:rsidR="00812B08">
              <w:rPr>
                <w:rFonts w:ascii="Arial" w:hAnsi="Arial" w:cs="Arial"/>
                <w:b w:val="0"/>
                <w:bCs/>
                <w:i/>
                <w:color w:val="3333FF"/>
                <w:sz w:val="20"/>
                <w:szCs w:val="20"/>
              </w:rPr>
              <w:t>11.2</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C845C6" w:rsidRPr="009211C5" w:rsidRDefault="00C845C6" w:rsidP="00C845C6">
            <w:pPr>
              <w:pStyle w:val="Tableheading"/>
              <w:numPr>
                <w:ilvl w:val="0"/>
                <w:numId w:val="9"/>
              </w:numPr>
              <w:snapToGrid w:val="0"/>
              <w:spacing w:beforeLines="20" w:before="48" w:afterLines="20" w:after="48"/>
              <w:jc w:val="left"/>
              <w:rPr>
                <w:rFonts w:ascii="Arial" w:hAnsi="Arial" w:cs="Arial"/>
                <w:b w:val="0"/>
                <w:bCs/>
                <w:i/>
                <w:sz w:val="20"/>
                <w:szCs w:val="20"/>
              </w:rPr>
            </w:pP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With Legacy: GOES-R + GOES-13</w:t>
            </w:r>
          </w:p>
          <w:p w:rsidR="006F2C73" w:rsidRDefault="006F2C73" w:rsidP="00640FF0">
            <w:pPr>
              <w:pStyle w:val="Tableheading"/>
              <w:snapToGrid w:val="0"/>
              <w:spacing w:beforeLines="20" w:before="48" w:afterLines="20" w:after="48"/>
              <w:jc w:val="left"/>
              <w:rPr>
                <w:rFonts w:ascii="Arial" w:hAnsi="Arial" w:cs="Arial"/>
                <w:b w:val="0"/>
                <w:bCs/>
                <w:szCs w:val="22"/>
              </w:rPr>
            </w:pPr>
          </w:p>
          <w:p w:rsidR="006F2C73" w:rsidRPr="00AA7D5B" w:rsidRDefault="006F2C73" w:rsidP="00AA7D5B">
            <w:pPr>
              <w:pStyle w:val="Tableheading"/>
              <w:snapToGrid w:val="0"/>
              <w:spacing w:beforeLines="20" w:before="48" w:afterLines="20" w:after="48"/>
              <w:ind w:left="90"/>
              <w:jc w:val="left"/>
              <w:rPr>
                <w:rFonts w:ascii="Arial" w:hAnsi="Arial" w:cs="Arial"/>
                <w:b w:val="0"/>
                <w:bCs/>
                <w:szCs w:val="22"/>
              </w:rPr>
            </w:pPr>
            <w:r w:rsidRPr="009211C5">
              <w:rPr>
                <w:rFonts w:ascii="Arial" w:hAnsi="Arial" w:cs="Arial"/>
                <w:b w:val="0"/>
                <w:bCs/>
                <w:szCs w:val="22"/>
              </w:rPr>
              <w:t xml:space="preserve">Use the </w:t>
            </w:r>
            <w:r>
              <w:rPr>
                <w:rFonts w:ascii="Arial" w:hAnsi="Arial" w:cs="Arial"/>
                <w:bCs/>
                <w:szCs w:val="22"/>
              </w:rPr>
              <w:t>PRREGI</w:t>
            </w:r>
            <w:r w:rsidRPr="009211C5">
              <w:rPr>
                <w:rFonts w:ascii="Arial" w:hAnsi="Arial" w:cs="Arial"/>
                <w:b w:val="0"/>
                <w:bCs/>
                <w:szCs w:val="22"/>
              </w:rPr>
              <w:t xml:space="preserve"> scale in lieu of </w:t>
            </w:r>
            <w:r w:rsidRPr="009211C5">
              <w:rPr>
                <w:rFonts w:ascii="Arial" w:hAnsi="Arial" w:cs="Arial"/>
                <w:bCs/>
                <w:szCs w:val="22"/>
              </w:rPr>
              <w:t>AKREGI</w:t>
            </w:r>
            <w:r w:rsidRPr="009211C5">
              <w:rPr>
                <w:rFonts w:ascii="Arial" w:hAnsi="Arial" w:cs="Arial"/>
                <w:b w:val="0"/>
                <w:bCs/>
                <w:szCs w:val="22"/>
              </w:rPr>
              <w:t xml:space="preserve"> and </w:t>
            </w:r>
            <w:r w:rsidRPr="009211C5">
              <w:rPr>
                <w:rFonts w:ascii="Arial" w:hAnsi="Arial" w:cs="Arial"/>
                <w:bCs/>
                <w:szCs w:val="22"/>
              </w:rPr>
              <w:t>HIREGI</w:t>
            </w:r>
            <w:r w:rsidRPr="009211C5">
              <w:rPr>
                <w:rFonts w:ascii="Arial" w:hAnsi="Arial" w:cs="Arial"/>
                <w:b w:val="0"/>
                <w:bCs/>
                <w:szCs w:val="22"/>
              </w:rPr>
              <w:t xml:space="preserve"> scales, as appropriate</w:t>
            </w:r>
            <w:r>
              <w:rPr>
                <w:rFonts w:ascii="Arial" w:hAnsi="Arial" w:cs="Arial"/>
                <w:b w:val="0"/>
                <w:bCs/>
                <w:szCs w:val="22"/>
              </w:rPr>
              <w:t>.</w:t>
            </w:r>
          </w:p>
          <w:p w:rsidR="006F2C73" w:rsidRPr="009211C5" w:rsidRDefault="006F2C73" w:rsidP="00AA7D5B">
            <w:pPr>
              <w:pStyle w:val="Tableheading"/>
              <w:snapToGrid w:val="0"/>
              <w:spacing w:beforeLines="20" w:before="48" w:afterLines="20" w:after="48"/>
              <w:ind w:left="90"/>
              <w:jc w:val="left"/>
              <w:rPr>
                <w:rFonts w:ascii="Arial" w:hAnsi="Arial" w:cs="Arial"/>
                <w:b w:val="0"/>
                <w:bCs/>
                <w:szCs w:val="22"/>
              </w:rPr>
            </w:pPr>
            <w:r>
              <w:rPr>
                <w:rFonts w:ascii="Arial" w:hAnsi="Arial" w:cs="Arial"/>
                <w:b w:val="0"/>
                <w:bCs/>
                <w:szCs w:val="22"/>
              </w:rPr>
              <w:t xml:space="preserve">Use </w:t>
            </w:r>
            <w:r w:rsidRPr="00294B7B">
              <w:rPr>
                <w:rFonts w:ascii="Arial" w:hAnsi="Arial" w:cs="Arial"/>
                <w:bCs/>
                <w:szCs w:val="22"/>
              </w:rPr>
              <w:t xml:space="preserve">Best Res East </w:t>
            </w:r>
            <w:proofErr w:type="spellStart"/>
            <w:r w:rsidRPr="00294B7B">
              <w:rPr>
                <w:rFonts w:ascii="Arial" w:hAnsi="Arial" w:cs="Arial"/>
                <w:bCs/>
                <w:szCs w:val="22"/>
              </w:rPr>
              <w:t>Conus</w:t>
            </w:r>
            <w:proofErr w:type="spellEnd"/>
            <w:r>
              <w:rPr>
                <w:rFonts w:ascii="Arial" w:hAnsi="Arial" w:cs="Arial"/>
                <w:b w:val="0"/>
                <w:bCs/>
                <w:szCs w:val="22"/>
              </w:rPr>
              <w:t xml:space="preserve"> selection options instead of </w:t>
            </w:r>
            <w:r w:rsidRPr="00294B7B">
              <w:rPr>
                <w:rFonts w:ascii="Arial" w:hAnsi="Arial" w:cs="Arial"/>
                <w:bCs/>
                <w:szCs w:val="22"/>
              </w:rPr>
              <w:t>Regional Best Res</w:t>
            </w:r>
            <w:r>
              <w:rPr>
                <w:rFonts w:ascii="Arial" w:hAnsi="Arial" w:cs="Arial"/>
                <w:b w:val="0"/>
                <w:bCs/>
                <w:szCs w:val="22"/>
              </w:rPr>
              <w:t>.</w:t>
            </w:r>
          </w:p>
        </w:tc>
        <w:tc>
          <w:tcPr>
            <w:tcW w:w="647" w:type="dxa"/>
            <w:vMerge w:val="restart"/>
          </w:tcPr>
          <w:p w:rsidR="006F2C73" w:rsidRPr="009211C5" w:rsidRDefault="006F2C73"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6F2C73" w:rsidRPr="00294B7B" w:rsidTr="00640FF0">
        <w:trPr>
          <w:cantSplit/>
        </w:trPr>
        <w:tc>
          <w:tcPr>
            <w:tcW w:w="1020" w:type="dxa"/>
            <w:vMerge/>
            <w:vAlign w:val="center"/>
          </w:tcPr>
          <w:p w:rsidR="006F2C73" w:rsidRPr="009211C5" w:rsidRDefault="006F2C73"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6F2C73" w:rsidRPr="009211C5" w:rsidRDefault="006F2C73"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40FF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AA7D5B">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AA7D5B">
        <w:trPr>
          <w:cantSplit/>
        </w:trPr>
        <w:tc>
          <w:tcPr>
            <w:tcW w:w="9596" w:type="dxa"/>
            <w:gridSpan w:val="6"/>
            <w:shd w:val="clear" w:color="auto" w:fill="EAF1DD" w:themeFill="accent3" w:themeFillTint="33"/>
          </w:tcPr>
          <w:p w:rsidR="006F2C73" w:rsidRPr="009211C5" w:rsidRDefault="006F2C73" w:rsidP="00942F44">
            <w:pPr>
              <w:pStyle w:val="Tableheading"/>
              <w:keepNext/>
              <w:snapToGrid w:val="0"/>
              <w:spacing w:before="120" w:after="120"/>
              <w:jc w:val="left"/>
              <w:rPr>
                <w:rFonts w:ascii="Arial" w:hAnsi="Arial" w:cs="Arial"/>
                <w:bCs/>
                <w:szCs w:val="22"/>
              </w:rPr>
            </w:pPr>
            <w:r w:rsidRPr="009211C5">
              <w:rPr>
                <w:rFonts w:ascii="Arial" w:hAnsi="Arial" w:cs="Arial"/>
                <w:bCs/>
                <w:szCs w:val="22"/>
              </w:rPr>
              <w:t>West Full Disk / East Full Disk</w:t>
            </w:r>
          </w:p>
        </w:tc>
      </w:tr>
      <w:tr w:rsidR="00D712BD" w:rsidRPr="00E50747" w:rsidTr="00AA7D5B">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7" w:name="_Ref386131039"/>
          </w:p>
        </w:tc>
        <w:bookmarkEnd w:id="87"/>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C56FB8">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AA7D5B">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AA7D5B">
            <w:pPr>
              <w:pStyle w:val="Tableheading"/>
              <w:snapToGrid w:val="0"/>
              <w:spacing w:beforeLines="20" w:before="48" w:afterLines="20" w:after="48"/>
              <w:ind w:left="294"/>
              <w:jc w:val="left"/>
              <w:rPr>
                <w:rFonts w:ascii="Arial" w:hAnsi="Arial" w:cs="Arial"/>
                <w:b w:val="0"/>
                <w:bCs/>
                <w:szCs w:val="22"/>
              </w:rPr>
            </w:pPr>
          </w:p>
        </w:tc>
      </w:tr>
      <w:tr w:rsidR="006F2C73" w:rsidRPr="00E50747" w:rsidTr="00AA7D5B">
        <w:trPr>
          <w:cantSplit/>
        </w:trPr>
        <w:tc>
          <w:tcPr>
            <w:tcW w:w="1020" w:type="dxa"/>
            <w:vMerge/>
            <w:vAlign w:val="center"/>
          </w:tcPr>
          <w:p w:rsidR="006F2C73" w:rsidRPr="00E50747"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294B7B" w:rsidRDefault="006F2C73"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6F2C73" w:rsidRPr="009211C5" w:rsidRDefault="006F2C73" w:rsidP="00AA7D5B">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AA7D5B">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88" w:name="_Ref373738248"/>
          </w:p>
        </w:tc>
        <w:bookmarkEnd w:id="88"/>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set the Frames to 15</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AA7D5B">
        <w:trPr>
          <w:cantSplit/>
        </w:trPr>
        <w:tc>
          <w:tcPr>
            <w:tcW w:w="1020" w:type="dxa"/>
            <w:vMerge w:val="restart"/>
            <w:vAlign w:val="center"/>
          </w:tcPr>
          <w:p w:rsidR="006F2C73" w:rsidRPr="009211C5" w:rsidRDefault="006F2C73"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step needs to be executed for both GOES-16 and GOES-17</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6F2C73" w:rsidRPr="009211C5" w:rsidRDefault="006F2C73" w:rsidP="00AA7D5B">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GOES-1</w:t>
            </w:r>
            <w:r>
              <w:rPr>
                <w:rFonts w:ascii="Arial" w:hAnsi="Arial" w:cs="Arial"/>
                <w:b w:val="0"/>
                <w:bCs/>
                <w:i/>
                <w:color w:val="3333FF"/>
                <w:sz w:val="20"/>
                <w:szCs w:val="20"/>
              </w:rPr>
              <w:t>7</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 xml:space="preserve">West Full Disk </w:t>
            </w:r>
            <w:r w:rsidRPr="00C1467F">
              <w:rPr>
                <w:rFonts w:ascii="Arial" w:hAnsi="Arial" w:cs="Arial"/>
                <w:b w:val="0"/>
                <w:bCs/>
                <w:i/>
                <w:color w:val="3333FF"/>
                <w:sz w:val="20"/>
                <w:szCs w:val="20"/>
              </w:rPr>
              <w:sym w:font="Wingdings" w:char="F0E0"/>
            </w:r>
            <w:r>
              <w:rPr>
                <w:rFonts w:ascii="Arial" w:hAnsi="Arial" w:cs="Arial"/>
                <w:b w:val="0"/>
                <w:bCs/>
                <w:i/>
                <w:color w:val="3333FF"/>
                <w:sz w:val="20"/>
                <w:szCs w:val="20"/>
              </w:rPr>
              <w:t xml:space="preserve"> </w:t>
            </w:r>
            <w:r w:rsidRPr="009211C5">
              <w:rPr>
                <w:rFonts w:ascii="Arial" w:hAnsi="Arial" w:cs="Arial"/>
                <w:b w:val="0"/>
                <w:bCs/>
                <w:i/>
                <w:color w:val="3333FF"/>
                <w:sz w:val="20"/>
                <w:szCs w:val="20"/>
              </w:rPr>
              <w:t>CH-0</w:t>
            </w:r>
            <w:r>
              <w:rPr>
                <w:rFonts w:ascii="Arial" w:hAnsi="Arial" w:cs="Arial"/>
                <w:b w:val="0"/>
                <w:bCs/>
                <w:i/>
                <w:color w:val="3333FF"/>
                <w:sz w:val="20"/>
                <w:szCs w:val="20"/>
              </w:rPr>
              <w:t>8</w:t>
            </w:r>
            <w:r w:rsidRPr="009211C5">
              <w:rPr>
                <w:rFonts w:ascii="Arial" w:hAnsi="Arial" w:cs="Arial"/>
                <w:b w:val="0"/>
                <w:bCs/>
                <w:i/>
                <w:color w:val="3333FF"/>
                <w:sz w:val="20"/>
                <w:szCs w:val="20"/>
              </w:rPr>
              <w:t>-</w:t>
            </w:r>
            <w:r>
              <w:rPr>
                <w:rFonts w:ascii="Arial" w:hAnsi="Arial" w:cs="Arial"/>
                <w:b w:val="0"/>
                <w:bCs/>
                <w:i/>
                <w:color w:val="3333FF"/>
                <w:sz w:val="20"/>
                <w:szCs w:val="20"/>
              </w:rPr>
              <w:t>6.19</w:t>
            </w:r>
            <w:r w:rsidRPr="009211C5">
              <w:rPr>
                <w:rFonts w:ascii="Arial" w:hAnsi="Arial" w:cs="Arial"/>
                <w:b w:val="0"/>
                <w:bCs/>
                <w:i/>
                <w:color w:val="3333FF"/>
                <w:sz w:val="20"/>
                <w:szCs w:val="20"/>
              </w:rPr>
              <w:t>um</w:t>
            </w:r>
          </w:p>
        </w:tc>
        <w:tc>
          <w:tcPr>
            <w:tcW w:w="647" w:type="dxa"/>
            <w:vMerge w:val="restart"/>
          </w:tcPr>
          <w:p w:rsidR="006F2C73" w:rsidRPr="009211C5" w:rsidRDefault="006F2C73"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AA7D5B">
            <w:pPr>
              <w:pStyle w:val="Tableheading"/>
              <w:snapToGrid w:val="0"/>
              <w:spacing w:beforeLines="20" w:before="48" w:afterLines="20" w:after="48"/>
              <w:jc w:val="left"/>
              <w:rPr>
                <w:rFonts w:ascii="Arial" w:hAnsi="Arial" w:cs="Arial"/>
                <w:b w:val="0"/>
                <w:bCs/>
                <w:szCs w:val="22"/>
              </w:rPr>
            </w:pPr>
          </w:p>
        </w:tc>
      </w:tr>
      <w:tr w:rsidR="006F2C73" w:rsidRPr="009211C5" w:rsidTr="00AA7D5B">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Default="006F2C73" w:rsidP="00AA7D5B">
            <w:pPr>
              <w:pStyle w:val="Tableheading"/>
              <w:snapToGrid w:val="0"/>
              <w:spacing w:beforeLines="20" w:before="48" w:afterLines="20" w:after="48"/>
              <w:jc w:val="left"/>
              <w:rPr>
                <w:rFonts w:ascii="Arial" w:hAnsi="Arial" w:cs="Arial"/>
                <w:bCs/>
                <w:szCs w:val="22"/>
              </w:rPr>
            </w:pPr>
            <w:r w:rsidRPr="009211C5">
              <w:rPr>
                <w:rFonts w:ascii="Arial" w:hAnsi="Arial" w:cs="Arial"/>
                <w:b w:val="0"/>
                <w:bCs/>
                <w:i/>
                <w:color w:val="3333FF"/>
                <w:szCs w:val="22"/>
              </w:rPr>
              <w:t>CH-</w:t>
            </w:r>
            <w:r w:rsidRPr="009211C5">
              <w:rPr>
                <w:rFonts w:ascii="Arial" w:hAnsi="Arial" w:cs="Arial"/>
                <w:b w:val="0"/>
                <w:bCs/>
                <w:i/>
                <w:color w:val="3333FF"/>
                <w:sz w:val="20"/>
                <w:szCs w:val="20"/>
              </w:rPr>
              <w:t>0</w:t>
            </w:r>
            <w:r>
              <w:rPr>
                <w:rFonts w:ascii="Arial" w:hAnsi="Arial" w:cs="Arial"/>
                <w:b w:val="0"/>
                <w:bCs/>
                <w:i/>
                <w:color w:val="3333FF"/>
                <w:sz w:val="20"/>
                <w:szCs w:val="20"/>
              </w:rPr>
              <w:t>8</w:t>
            </w:r>
            <w:r w:rsidRPr="009211C5">
              <w:rPr>
                <w:rFonts w:ascii="Arial" w:hAnsi="Arial" w:cs="Arial"/>
                <w:b w:val="0"/>
                <w:bCs/>
                <w:i/>
                <w:color w:val="3333FF"/>
                <w:sz w:val="20"/>
                <w:szCs w:val="20"/>
              </w:rPr>
              <w:t>-</w:t>
            </w:r>
            <w:r>
              <w:rPr>
                <w:rFonts w:ascii="Arial" w:hAnsi="Arial" w:cs="Arial"/>
                <w:b w:val="0"/>
                <w:bCs/>
                <w:i/>
                <w:color w:val="3333FF"/>
                <w:sz w:val="20"/>
                <w:szCs w:val="20"/>
              </w:rPr>
              <w:t>6.19</w:t>
            </w:r>
            <w:r w:rsidRPr="009211C5">
              <w:rPr>
                <w:rFonts w:ascii="Arial" w:hAnsi="Arial" w:cs="Arial"/>
                <w:b w:val="0"/>
                <w:bCs/>
                <w:i/>
                <w:color w:val="3333FF"/>
                <w:szCs w:val="22"/>
              </w:rPr>
              <w:t xml:space="preserve">um </w:t>
            </w:r>
            <w:r w:rsidRPr="009211C5">
              <w:rPr>
                <w:rFonts w:ascii="Arial" w:hAnsi="Arial" w:cs="Arial"/>
                <w:b w:val="0"/>
                <w:bCs/>
                <w:szCs w:val="22"/>
              </w:rPr>
              <w:t xml:space="preserve">product displays over the </w:t>
            </w:r>
            <w:r w:rsidRPr="009211C5">
              <w:rPr>
                <w:rFonts w:ascii="Arial" w:hAnsi="Arial" w:cs="Arial"/>
                <w:bCs/>
                <w:szCs w:val="22"/>
              </w:rPr>
              <w:t>Pacific</w:t>
            </w:r>
            <w:r w:rsidRPr="009211C5">
              <w:rPr>
                <w:rFonts w:ascii="Arial" w:hAnsi="Arial" w:cs="Arial"/>
                <w:b w:val="0"/>
                <w:bCs/>
                <w:szCs w:val="22"/>
              </w:rPr>
              <w:t xml:space="preserve"> and </w:t>
            </w:r>
            <w:r w:rsidRPr="009211C5">
              <w:rPr>
                <w:rFonts w:ascii="Arial" w:hAnsi="Arial" w:cs="Arial"/>
                <w:bCs/>
                <w:szCs w:val="22"/>
              </w:rPr>
              <w:t>CONUS</w:t>
            </w:r>
          </w:p>
          <w:p w:rsidR="006F2C73" w:rsidRPr="009211C5" w:rsidRDefault="006F2C73" w:rsidP="00AA7D5B">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867C3DD" wp14:editId="5FD1C5AE">
                  <wp:extent cx="2538881" cy="1725283"/>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Ch08_6.19um_NHe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5654" cy="1729886"/>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AA7D5B">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AA7D5B">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AA7D5B">
        <w:trPr>
          <w:cantSplit/>
        </w:trPr>
        <w:tc>
          <w:tcPr>
            <w:tcW w:w="1020" w:type="dxa"/>
            <w:vMerge w:val="restart"/>
            <w:shd w:val="clear" w:color="auto" w:fill="auto"/>
            <w:vAlign w:val="center"/>
          </w:tcPr>
          <w:p w:rsidR="006F2C73" w:rsidRPr="009211C5" w:rsidRDefault="006F2C73" w:rsidP="00AA7D5B">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 side pane</w:t>
            </w:r>
          </w:p>
        </w:tc>
        <w:tc>
          <w:tcPr>
            <w:tcW w:w="647" w:type="dxa"/>
            <w:vMerge w:val="restart"/>
          </w:tcPr>
          <w:p w:rsidR="006F2C73" w:rsidRPr="009211C5" w:rsidRDefault="006F2C73" w:rsidP="00AA7D5B">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AA7D5B">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AA7D5B">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AA7D5B">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294B7B" w:rsidTr="00640FF0">
        <w:trPr>
          <w:cantSplit/>
        </w:trPr>
        <w:tc>
          <w:tcPr>
            <w:tcW w:w="9596" w:type="dxa"/>
            <w:gridSpan w:val="6"/>
            <w:shd w:val="clear" w:color="auto" w:fill="EAF1DD" w:themeFill="accent3" w:themeFillTint="33"/>
          </w:tcPr>
          <w:p w:rsidR="006F2C73" w:rsidRPr="009211C5" w:rsidRDefault="006F2C73" w:rsidP="006F2C73">
            <w:pPr>
              <w:pStyle w:val="Tableheading"/>
              <w:keepNext/>
              <w:snapToGrid w:val="0"/>
              <w:spacing w:before="120" w:after="120"/>
              <w:jc w:val="left"/>
              <w:rPr>
                <w:rFonts w:ascii="Arial" w:hAnsi="Arial" w:cs="Arial"/>
                <w:bCs/>
                <w:szCs w:val="22"/>
              </w:rPr>
            </w:pPr>
            <w:r w:rsidRPr="009211C5">
              <w:rPr>
                <w:rFonts w:ascii="Arial" w:hAnsi="Arial" w:cs="Arial"/>
                <w:bCs/>
                <w:szCs w:val="22"/>
              </w:rPr>
              <w:lastRenderedPageBreak/>
              <w:t>West Full Disk</w:t>
            </w: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89" w:name="_Ref384378971"/>
          </w:p>
        </w:tc>
        <w:bookmarkEnd w:id="89"/>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Polar Stereographic</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West Full Disk</w:t>
            </w:r>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Pr>
                <w:rFonts w:ascii="Arial" w:hAnsi="Arial" w:cs="Arial"/>
                <w:b w:val="0"/>
                <w:bCs/>
                <w:i/>
                <w:color w:val="3333FF"/>
                <w:sz w:val="20"/>
                <w:szCs w:val="20"/>
              </w:rPr>
              <w:t>Channel 14(</w:t>
            </w:r>
            <w:r w:rsidRPr="009211C5">
              <w:rPr>
                <w:rFonts w:ascii="Arial" w:hAnsi="Arial" w:cs="Arial"/>
                <w:b w:val="0"/>
                <w:bCs/>
                <w:i/>
                <w:color w:val="3333FF"/>
                <w:sz w:val="20"/>
                <w:szCs w:val="20"/>
              </w:rPr>
              <w:t>1</w:t>
            </w:r>
            <w:r>
              <w:rPr>
                <w:rFonts w:ascii="Arial" w:hAnsi="Arial" w:cs="Arial"/>
                <w:b w:val="0"/>
                <w:bCs/>
                <w:i/>
                <w:color w:val="3333FF"/>
                <w:sz w:val="20"/>
                <w:szCs w:val="20"/>
              </w:rPr>
              <w:t>1</w:t>
            </w:r>
            <w:r w:rsidRPr="009211C5">
              <w:rPr>
                <w:rFonts w:ascii="Arial" w:hAnsi="Arial" w:cs="Arial"/>
                <w:b w:val="0"/>
                <w:bCs/>
                <w:i/>
                <w:color w:val="3333FF"/>
                <w:sz w:val="20"/>
                <w:szCs w:val="20"/>
              </w:rPr>
              <w:t>.</w:t>
            </w:r>
            <w:r>
              <w:rPr>
                <w:rFonts w:ascii="Arial" w:hAnsi="Arial" w:cs="Arial"/>
                <w:b w:val="0"/>
                <w:bCs/>
                <w:i/>
                <w:color w:val="3333FF"/>
                <w:sz w:val="20"/>
                <w:szCs w:val="20"/>
              </w:rPr>
              <w:t>2</w:t>
            </w:r>
            <w:r w:rsidRPr="009211C5">
              <w:rPr>
                <w:rFonts w:ascii="Arial" w:hAnsi="Arial" w:cs="Arial"/>
                <w:b w:val="0"/>
                <w:bCs/>
                <w:i/>
                <w:color w:val="3333FF"/>
                <w:sz w:val="20"/>
                <w:szCs w:val="20"/>
              </w:rPr>
              <w:t>u</w:t>
            </w:r>
            <w:r>
              <w:rPr>
                <w:rFonts w:ascii="Arial" w:hAnsi="Arial" w:cs="Arial"/>
                <w:b w:val="0"/>
                <w:bCs/>
                <w:i/>
                <w:color w:val="3333FF"/>
                <w:sz w:val="20"/>
                <w:szCs w:val="20"/>
              </w:rPr>
              <w:t>)</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2985</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CH-</w:t>
            </w:r>
            <w:r>
              <w:rPr>
                <w:rFonts w:ascii="Arial" w:hAnsi="Arial" w:cs="Arial"/>
                <w:b w:val="0"/>
                <w:bCs/>
                <w:i/>
                <w:color w:val="3333FF"/>
                <w:sz w:val="20"/>
                <w:szCs w:val="20"/>
              </w:rPr>
              <w:t>14</w:t>
            </w:r>
            <w:r w:rsidRPr="009211C5">
              <w:rPr>
                <w:rFonts w:ascii="Arial" w:hAnsi="Arial" w:cs="Arial"/>
                <w:b w:val="0"/>
                <w:bCs/>
                <w:i/>
                <w:color w:val="3333FF"/>
                <w:sz w:val="20"/>
                <w:szCs w:val="20"/>
              </w:rPr>
              <w:t>-1</w:t>
            </w:r>
            <w:r>
              <w:rPr>
                <w:rFonts w:ascii="Arial" w:hAnsi="Arial" w:cs="Arial"/>
                <w:b w:val="0"/>
                <w:bCs/>
                <w:i/>
                <w:color w:val="3333FF"/>
                <w:sz w:val="20"/>
                <w:szCs w:val="20"/>
              </w:rPr>
              <w:t>1</w:t>
            </w:r>
            <w:r w:rsidRPr="009211C5">
              <w:rPr>
                <w:rFonts w:ascii="Arial" w:hAnsi="Arial" w:cs="Arial"/>
                <w:b w:val="0"/>
                <w:bCs/>
                <w:i/>
                <w:color w:val="3333FF"/>
                <w:sz w:val="20"/>
                <w:szCs w:val="20"/>
              </w:rPr>
              <w:t>.</w:t>
            </w:r>
            <w:r>
              <w:rPr>
                <w:rFonts w:ascii="Arial" w:hAnsi="Arial" w:cs="Arial"/>
                <w:b w:val="0"/>
                <w:bCs/>
                <w:i/>
                <w:color w:val="3333FF"/>
                <w:sz w:val="20"/>
                <w:szCs w:val="20"/>
              </w:rPr>
              <w:t>2</w:t>
            </w:r>
            <w:r w:rsidRPr="009211C5">
              <w:rPr>
                <w:rFonts w:ascii="Arial" w:hAnsi="Arial" w:cs="Arial"/>
                <w:b w:val="0"/>
                <w:bCs/>
                <w:i/>
                <w:color w:val="3333FF"/>
                <w:sz w:val="20"/>
                <w:szCs w:val="20"/>
              </w:rPr>
              <w:t>um</w:t>
            </w:r>
            <w:r w:rsidRPr="009211C5">
              <w:rPr>
                <w:rFonts w:ascii="Arial" w:hAnsi="Arial" w:cs="Arial"/>
                <w:b w:val="0"/>
                <w:bCs/>
                <w:szCs w:val="22"/>
              </w:rPr>
              <w:t xml:space="preserve"> product displays over the </w:t>
            </w:r>
            <w:r>
              <w:rPr>
                <w:rFonts w:ascii="Arial" w:hAnsi="Arial" w:cs="Arial"/>
                <w:bCs/>
                <w:szCs w:val="22"/>
              </w:rPr>
              <w:t>Eastern Pacific</w:t>
            </w:r>
            <w:r>
              <w:rPr>
                <w:rFonts w:ascii="Arial" w:hAnsi="Arial" w:cs="Arial"/>
                <w:b w:val="0"/>
                <w:bCs/>
                <w:szCs w:val="22"/>
              </w:rPr>
              <w:t xml:space="preserve"> and </w:t>
            </w:r>
            <w:r>
              <w:rPr>
                <w:rFonts w:ascii="Arial" w:hAnsi="Arial" w:cs="Arial"/>
                <w:bCs/>
                <w:szCs w:val="22"/>
              </w:rPr>
              <w:t>CONUS</w:t>
            </w:r>
            <w:r w:rsidRPr="009211C5">
              <w:rPr>
                <w:rFonts w:ascii="Arial" w:hAnsi="Arial" w:cs="Arial"/>
                <w:b w:val="0"/>
                <w:bCs/>
                <w:szCs w:val="22"/>
              </w:rPr>
              <w:t xml:space="preserve"> region of the </w:t>
            </w:r>
            <w:r w:rsidRPr="009211C5">
              <w:rPr>
                <w:rFonts w:ascii="Arial" w:hAnsi="Arial" w:cs="Arial"/>
                <w:bCs/>
                <w:szCs w:val="22"/>
              </w:rPr>
              <w:t>N. Hemisphere</w:t>
            </w:r>
            <w:r w:rsidRPr="009211C5">
              <w:rPr>
                <w:rFonts w:ascii="Arial" w:hAnsi="Arial" w:cs="Arial"/>
                <w:b w:val="0"/>
                <w:bCs/>
                <w:szCs w:val="22"/>
              </w:rPr>
              <w:t xml:space="preserve"> projection</w:t>
            </w:r>
          </w:p>
          <w:p w:rsidR="006F2C73" w:rsidRPr="009211C5" w:rsidRDefault="006F2C73" w:rsidP="00883277">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0D99A098" wp14:editId="59B2AEC6">
                  <wp:extent cx="2467154" cy="160119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um_NHem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67990" cy="1601737"/>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 product for correct labels/legend displays</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Product legends are formatted as shown:</w:t>
            </w:r>
          </w:p>
          <w:p w:rsidR="006F2C73" w:rsidRPr="009211C5" w:rsidRDefault="006F2C73" w:rsidP="00616330">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36E7CDAD" wp14:editId="75CA4754">
                  <wp:extent cx="2518913" cy="37093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legend_Ch14_11.2um.png"/>
                          <pic:cNvPicPr/>
                        </pic:nvPicPr>
                        <pic:blipFill>
                          <a:blip r:embed="rId71">
                            <a:extLst>
                              <a:ext uri="{28A0092B-C50C-407E-A947-70E740481C1C}">
                                <a14:useLocalDpi xmlns:a14="http://schemas.microsoft.com/office/drawing/2010/main" val="0"/>
                              </a:ext>
                            </a:extLst>
                          </a:blip>
                          <a:stretch>
                            <a:fillRect/>
                          </a:stretch>
                        </pic:blipFill>
                        <pic:spPr>
                          <a:xfrm>
                            <a:off x="0" y="0"/>
                            <a:ext cx="2557070" cy="376555"/>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294B7B"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Review and sample product for consistency between the </w:t>
            </w:r>
            <w:proofErr w:type="spellStart"/>
            <w:r w:rsidRPr="009211C5">
              <w:rPr>
                <w:rFonts w:ascii="Arial" w:hAnsi="Arial" w:cs="Arial"/>
                <w:b w:val="0"/>
                <w:bCs/>
                <w:szCs w:val="22"/>
              </w:rPr>
              <w:t>colorbar</w:t>
            </w:r>
            <w:proofErr w:type="spellEnd"/>
            <w:r w:rsidRPr="009211C5">
              <w:rPr>
                <w:rFonts w:ascii="Arial" w:hAnsi="Arial" w:cs="Arial"/>
                <w:b w:val="0"/>
                <w:bCs/>
                <w:szCs w:val="22"/>
              </w:rPr>
              <w:t xml:space="preserve"> and the product</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6F2C73" w:rsidRPr="00294B7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Product samplings are consistent with the </w:t>
            </w:r>
            <w:r>
              <w:rPr>
                <w:rFonts w:ascii="Arial" w:hAnsi="Arial" w:cs="Arial"/>
                <w:b w:val="0"/>
                <w:bCs/>
                <w:szCs w:val="22"/>
              </w:rPr>
              <w:t xml:space="preserve">appropriate </w:t>
            </w:r>
            <w:proofErr w:type="spellStart"/>
            <w:r w:rsidRPr="009211C5">
              <w:rPr>
                <w:rFonts w:ascii="Arial" w:hAnsi="Arial" w:cs="Arial"/>
                <w:b w:val="0"/>
                <w:bCs/>
                <w:szCs w:val="22"/>
              </w:rPr>
              <w:t>colorbars</w:t>
            </w:r>
            <w:proofErr w:type="spellEnd"/>
            <w:r>
              <w:rPr>
                <w:rFonts w:ascii="Arial" w:hAnsi="Arial" w:cs="Arial"/>
                <w:b w:val="0"/>
                <w:bCs/>
                <w:szCs w:val="22"/>
              </w:rPr>
              <w:t>:</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C302C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Single Channels</w:t>
            </w:r>
          </w:p>
        </w:tc>
      </w:tr>
      <w:tr w:rsidR="006F2C73" w:rsidRPr="00C302C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bottom w:val="single" w:sz="4" w:space="0" w:color="000000"/>
              <w:right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1-6</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C1F476A" wp14:editId="0703AEEA">
                  <wp:extent cx="2449902" cy="258793"/>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1.png"/>
                          <pic:cNvPicPr/>
                        </pic:nvPicPr>
                        <pic:blipFill>
                          <a:blip r:embed="rId34">
                            <a:extLst>
                              <a:ext uri="{28A0092B-C50C-407E-A947-70E740481C1C}">
                                <a14:useLocalDpi xmlns:a14="http://schemas.microsoft.com/office/drawing/2010/main" val="0"/>
                              </a:ext>
                            </a:extLst>
                          </a:blip>
                          <a:stretch>
                            <a:fillRect/>
                          </a:stretch>
                        </pic:blipFill>
                        <pic:spPr>
                          <a:xfrm>
                            <a:off x="0" y="0"/>
                            <a:ext cx="2452617" cy="259080"/>
                          </a:xfrm>
                          <a:prstGeom prst="rect">
                            <a:avLst/>
                          </a:prstGeom>
                        </pic:spPr>
                      </pic:pic>
                    </a:graphicData>
                  </a:graphic>
                </wp:inline>
              </w:drawing>
            </w:r>
          </w:p>
        </w:tc>
        <w:tc>
          <w:tcPr>
            <w:tcW w:w="4288" w:type="dxa"/>
            <w:gridSpan w:val="3"/>
            <w:tcBorders>
              <w:top w:val="nil"/>
              <w:left w:val="nil"/>
              <w:bottom w:val="single" w:sz="4" w:space="0" w:color="000000"/>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7 - 16</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3359EECC" wp14:editId="1C2ACCE5">
                  <wp:extent cx="2449902" cy="26720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7-.png"/>
                          <pic:cNvPicPr/>
                        </pic:nvPicPr>
                        <pic:blipFill>
                          <a:blip r:embed="rId35">
                            <a:extLst>
                              <a:ext uri="{28A0092B-C50C-407E-A947-70E740481C1C}">
                                <a14:useLocalDpi xmlns:a14="http://schemas.microsoft.com/office/drawing/2010/main" val="0"/>
                              </a:ext>
                            </a:extLst>
                          </a:blip>
                          <a:stretch>
                            <a:fillRect/>
                          </a:stretch>
                        </pic:blipFill>
                        <pic:spPr>
                          <a:xfrm>
                            <a:off x="0" y="0"/>
                            <a:ext cx="2489145" cy="271488"/>
                          </a:xfrm>
                          <a:prstGeom prst="rect">
                            <a:avLst/>
                          </a:prstGeom>
                        </pic:spPr>
                      </pic:pic>
                    </a:graphicData>
                  </a:graphic>
                </wp:inline>
              </w:drawing>
            </w:r>
          </w:p>
        </w:tc>
      </w:tr>
      <w:tr w:rsidR="006F2C73" w:rsidRPr="00C302C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(Differenced) Channels</w:t>
            </w:r>
          </w:p>
        </w:tc>
      </w:tr>
      <w:tr w:rsidR="006F2C73" w:rsidRPr="00294B7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right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Moisture (11.2-12.3 u)</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31033D4A" wp14:editId="64532063">
                  <wp:extent cx="2449902" cy="25016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Moisture.png"/>
                          <pic:cNvPicPr/>
                        </pic:nvPicPr>
                        <pic:blipFill>
                          <a:blip r:embed="rId36">
                            <a:extLst>
                              <a:ext uri="{28A0092B-C50C-407E-A947-70E740481C1C}">
                                <a14:useLocalDpi xmlns:a14="http://schemas.microsoft.com/office/drawing/2010/main" val="0"/>
                              </a:ext>
                            </a:extLst>
                          </a:blip>
                          <a:stretch>
                            <a:fillRect/>
                          </a:stretch>
                        </pic:blipFill>
                        <pic:spPr>
                          <a:xfrm>
                            <a:off x="0" y="0"/>
                            <a:ext cx="2532605" cy="258611"/>
                          </a:xfrm>
                          <a:prstGeom prst="rect">
                            <a:avLst/>
                          </a:prstGeom>
                        </pic:spPr>
                      </pic:pic>
                    </a:graphicData>
                  </a:graphic>
                </wp:inline>
              </w:drawing>
            </w:r>
          </w:p>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Fog (3.9-11.2 u)</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40E745E" wp14:editId="19932466">
                  <wp:extent cx="2449902" cy="24154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Snow (0.64-0.87 u)</w:t>
            </w:r>
          </w:p>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Vegetation (0.64-0.87 u)</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3CE82643" wp14:editId="31109D93">
                  <wp:extent cx="2449902" cy="25016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SnowVeg.png"/>
                          <pic:cNvPicPr/>
                        </pic:nvPicPr>
                        <pic:blipFill>
                          <a:blip r:embed="rId38">
                            <a:extLst>
                              <a:ext uri="{28A0092B-C50C-407E-A947-70E740481C1C}">
                                <a14:useLocalDpi xmlns:a14="http://schemas.microsoft.com/office/drawing/2010/main" val="0"/>
                              </a:ext>
                            </a:extLst>
                          </a:blip>
                          <a:stretch>
                            <a:fillRect/>
                          </a:stretch>
                        </pic:blipFill>
                        <pic:spPr>
                          <a:xfrm>
                            <a:off x="0" y="0"/>
                            <a:ext cx="2450734" cy="250251"/>
                          </a:xfrm>
                          <a:prstGeom prst="rect">
                            <a:avLst/>
                          </a:prstGeom>
                        </pic:spPr>
                      </pic:pic>
                    </a:graphicData>
                  </a:graphic>
                </wp:inline>
              </w:drawing>
            </w:r>
          </w:p>
        </w:tc>
        <w:tc>
          <w:tcPr>
            <w:tcW w:w="4288" w:type="dxa"/>
            <w:gridSpan w:val="3"/>
            <w:tcBorders>
              <w:top w:val="nil"/>
              <w:left w:val="nil"/>
            </w:tcBorders>
          </w:tcPr>
          <w:p w:rsidR="006F2C73" w:rsidRPr="001150FF" w:rsidRDefault="006F2C73"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Cloud Phase (8.5-11.2 u)</w:t>
            </w:r>
          </w:p>
          <w:p w:rsidR="006F2C73" w:rsidRPr="001150FF"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579E3F2" wp14:editId="102AA910">
                  <wp:extent cx="2449902" cy="258793"/>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Cloud.png"/>
                          <pic:cNvPicPr/>
                        </pic:nvPicPr>
                        <pic:blipFill>
                          <a:blip r:embed="rId39">
                            <a:extLst>
                              <a:ext uri="{28A0092B-C50C-407E-A947-70E740481C1C}">
                                <a14:useLocalDpi xmlns:a14="http://schemas.microsoft.com/office/drawing/2010/main" val="0"/>
                              </a:ext>
                            </a:extLst>
                          </a:blip>
                          <a:stretch>
                            <a:fillRect/>
                          </a:stretch>
                        </pic:blipFill>
                        <pic:spPr>
                          <a:xfrm>
                            <a:off x="0" y="0"/>
                            <a:ext cx="2459842" cy="259843"/>
                          </a:xfrm>
                          <a:prstGeom prst="rect">
                            <a:avLst/>
                          </a:prstGeom>
                        </pic:spPr>
                      </pic:pic>
                    </a:graphicData>
                  </a:graphic>
                </wp:inline>
              </w:drawing>
            </w:r>
          </w:p>
          <w:p w:rsidR="006F2C73" w:rsidRPr="001150FF" w:rsidRDefault="006F2C73"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Fog (3.9-11.2 u)</w:t>
            </w:r>
          </w:p>
          <w:p w:rsidR="006F2C73" w:rsidRPr="001150FF"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4FA47EBD" wp14:editId="749EEDC7">
                  <wp:extent cx="2449902" cy="24154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6F2C73" w:rsidRPr="001150FF" w:rsidRDefault="006F2C73"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Upper Level Info (11.2-6.19 u)</w:t>
            </w:r>
          </w:p>
          <w:p w:rsidR="006F2C73" w:rsidRPr="001150FF"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1014D253" wp14:editId="09D56457">
                  <wp:extent cx="2449902" cy="258556"/>
                  <wp:effectExtent l="0" t="0" r="762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UpLvl.png"/>
                          <pic:cNvPicPr/>
                        </pic:nvPicPr>
                        <pic:blipFill>
                          <a:blip r:embed="rId40">
                            <a:extLst>
                              <a:ext uri="{28A0092B-C50C-407E-A947-70E740481C1C}">
                                <a14:useLocalDpi xmlns:a14="http://schemas.microsoft.com/office/drawing/2010/main" val="0"/>
                              </a:ext>
                            </a:extLst>
                          </a:blip>
                          <a:stretch>
                            <a:fillRect/>
                          </a:stretch>
                        </pic:blipFill>
                        <pic:spPr>
                          <a:xfrm>
                            <a:off x="0" y="0"/>
                            <a:ext cx="2496972" cy="263524"/>
                          </a:xfrm>
                          <a:prstGeom prst="rect">
                            <a:avLst/>
                          </a:prstGeom>
                        </pic:spPr>
                      </pic:pic>
                    </a:graphicData>
                  </a:graphic>
                </wp:inline>
              </w:drawing>
            </w:r>
          </w:p>
          <w:p w:rsidR="006F2C73" w:rsidRPr="00294B7B" w:rsidRDefault="006F2C73" w:rsidP="00616330">
            <w:pPr>
              <w:pStyle w:val="Tableheading"/>
              <w:snapToGrid w:val="0"/>
              <w:spacing w:before="120" w:after="120"/>
              <w:rPr>
                <w:rFonts w:ascii="Arial" w:hAnsi="Arial" w:cs="Arial"/>
                <w:b w:val="0"/>
                <w:bCs/>
                <w:sz w:val="20"/>
                <w:szCs w:val="20"/>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Equidistant Cylindrical</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Eq</w:t>
            </w:r>
            <w:proofErr w:type="spellEnd"/>
            <w:r w:rsidRPr="009211C5">
              <w:rPr>
                <w:rFonts w:ascii="Arial" w:hAnsi="Arial" w:cs="Arial"/>
                <w:b w:val="0"/>
                <w:bCs/>
                <w:i/>
                <w:color w:val="3333FF"/>
                <w:sz w:val="20"/>
                <w:szCs w:val="20"/>
              </w:rPr>
              <w:t xml:space="preserve"> Cylindrical</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Scale is set to </w:t>
            </w:r>
            <w:proofErr w:type="spellStart"/>
            <w:r w:rsidRPr="009211C5">
              <w:rPr>
                <w:rFonts w:ascii="Arial" w:hAnsi="Arial" w:cs="Arial"/>
                <w:bCs/>
                <w:szCs w:val="22"/>
              </w:rPr>
              <w:t>Eq</w:t>
            </w:r>
            <w:proofErr w:type="spellEnd"/>
            <w:r w:rsidRPr="009211C5">
              <w:rPr>
                <w:rFonts w:ascii="Arial" w:hAnsi="Arial" w:cs="Arial"/>
                <w:bCs/>
                <w:szCs w:val="22"/>
              </w:rPr>
              <w:t xml:space="preserve"> Cylindrical</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5A771B32" wp14:editId="265B32D8">
                  <wp:extent cx="2548228" cy="1630393"/>
                  <wp:effectExtent l="0" t="0" r="508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0um_EqCy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4284" cy="1634268"/>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6F2C73" w:rsidRPr="00294B7B" w:rsidRDefault="006F2C73" w:rsidP="00612AE5">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Pr="009211C5">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Mercator</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Mercator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Mercator</w:t>
            </w:r>
            <w:r w:rsidRPr="009211C5">
              <w:rPr>
                <w:rFonts w:ascii="Arial" w:hAnsi="Arial" w:cs="Arial"/>
                <w:b w:val="0"/>
                <w:bCs/>
                <w:szCs w:val="22"/>
              </w:rPr>
              <w:t xml:space="preserve"> projection view (see below).</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13BA4E9B" wp14:editId="6D664462">
                  <wp:extent cx="2406770" cy="1637332"/>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0um_Merc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19813" cy="1646205"/>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AK Region (Polar Stereographic)</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 w:val="20"/>
                <w:szCs w:val="20"/>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AKREGI</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Alaska</w:t>
            </w:r>
            <w:r w:rsidRPr="009211C5">
              <w:rPr>
                <w:rFonts w:ascii="Arial" w:hAnsi="Arial" w:cs="Arial"/>
                <w:b w:val="0"/>
                <w:bCs/>
                <w:szCs w:val="22"/>
              </w:rPr>
              <w:t xml:space="preserve"> 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A portion of the product </w:t>
            </w:r>
            <w:r w:rsidRPr="009211C5">
              <w:rPr>
                <w:rFonts w:ascii="Arial" w:hAnsi="Arial" w:cs="Arial"/>
                <w:bCs/>
                <w:szCs w:val="22"/>
              </w:rPr>
              <w:t>may be</w:t>
            </w:r>
            <w:r w:rsidRPr="009211C5">
              <w:rPr>
                <w:rFonts w:ascii="Arial" w:hAnsi="Arial" w:cs="Arial"/>
                <w:b w:val="0"/>
                <w:bCs/>
                <w:szCs w:val="22"/>
              </w:rPr>
              <w:t xml:space="preserve"> visible. If so, the product continues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075A46A9" wp14:editId="2D5579F8">
                  <wp:extent cx="2424022" cy="170329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0um_AKReg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24843" cy="1703874"/>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HI Region (Mercator)</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HIREGI</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Hawaii</w:t>
            </w:r>
            <w:r w:rsidRPr="009211C5">
              <w:rPr>
                <w:rFonts w:ascii="Arial" w:hAnsi="Arial" w:cs="Arial"/>
                <w:b w:val="0"/>
                <w:bCs/>
                <w:szCs w:val="22"/>
              </w:rPr>
              <w:t xml:space="preserve"> 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4334D7E4" wp14:editId="5D4B1387">
                  <wp:extent cx="2441276" cy="15526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0um_HIReg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2102" cy="1553141"/>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CONUS (Lambert Conformal)</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proofErr w:type="spellStart"/>
            <w:r w:rsidRPr="009211C5">
              <w:rPr>
                <w:rFonts w:ascii="Arial" w:hAnsi="Arial" w:cs="Arial"/>
                <w:b w:val="0"/>
                <w:bCs/>
                <w:i/>
                <w:color w:val="3333FF"/>
                <w:sz w:val="20"/>
                <w:szCs w:val="20"/>
              </w:rPr>
              <w:t>WConus</w:t>
            </w:r>
            <w:proofErr w:type="spellEnd"/>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West CONUS</w:t>
            </w:r>
            <w:r w:rsidRPr="009211C5">
              <w:rPr>
                <w:rFonts w:ascii="Arial" w:hAnsi="Arial" w:cs="Arial"/>
                <w:b w:val="0"/>
                <w:bCs/>
                <w:szCs w:val="22"/>
              </w:rPr>
              <w:t xml:space="preserve"> 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w:t>
            </w:r>
            <w:r w:rsidRPr="009211C5">
              <w:rPr>
                <w:rFonts w:ascii="Arial" w:hAnsi="Arial" w:cs="Arial"/>
                <w:b w:val="0"/>
                <w:bCs/>
                <w:szCs w:val="22"/>
              </w:rPr>
              <w:t>he product continues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Pr>
                <w:rFonts w:ascii="Arial" w:hAnsi="Arial" w:cs="Arial"/>
                <w:b w:val="0"/>
                <w:bCs/>
                <w:noProof/>
                <w:szCs w:val="22"/>
                <w:lang w:eastAsia="en-US"/>
              </w:rPr>
              <w:drawing>
                <wp:inline distT="0" distB="0" distL="0" distR="0" wp14:anchorId="243909BF" wp14:editId="3B37A6D9">
                  <wp:extent cx="2389517" cy="156890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0um_WCon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0327" cy="1569434"/>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Full Disk</w:t>
            </w:r>
          </w:p>
          <w:p w:rsidR="006F2C73" w:rsidRPr="00294B7B" w:rsidRDefault="006F2C73" w:rsidP="00616330">
            <w:pPr>
              <w:pStyle w:val="Tableheading"/>
              <w:snapToGrid w:val="0"/>
              <w:spacing w:beforeLines="20" w:before="48" w:afterLines="20" w:after="48"/>
              <w:jc w:val="left"/>
              <w:rPr>
                <w:rFonts w:ascii="Arial" w:hAnsi="Arial" w:cs="Arial"/>
                <w:b w:val="0"/>
                <w:bCs/>
                <w:sz w:val="20"/>
                <w:szCs w:val="20"/>
              </w:rPr>
            </w:pPr>
          </w:p>
          <w:p w:rsidR="006F2C73" w:rsidRPr="00294B7B" w:rsidRDefault="006F2C73" w:rsidP="00616330">
            <w:pPr>
              <w:pStyle w:val="Tableheading"/>
              <w:snapToGrid w:val="0"/>
              <w:spacing w:beforeLines="20" w:before="48" w:afterLines="20" w:after="48"/>
              <w:jc w:val="left"/>
              <w:rPr>
                <w:rFonts w:ascii="Arial" w:hAnsi="Arial" w:cs="Arial"/>
                <w:b w:val="0"/>
                <w:bCs/>
                <w:szCs w:val="22"/>
              </w:rPr>
            </w:pPr>
            <w:r w:rsidRPr="00294B7B">
              <w:rPr>
                <w:rFonts w:ascii="Arial" w:hAnsi="Arial" w:cs="Arial"/>
                <w:b w:val="0"/>
                <w:bCs/>
                <w:sz w:val="20"/>
                <w:szCs w:val="20"/>
              </w:rPr>
              <w:t xml:space="preserve">In CAVE select </w:t>
            </w:r>
            <w:r w:rsidRPr="00551E50">
              <w:rPr>
                <w:rFonts w:ascii="Arial" w:hAnsi="Arial" w:cs="Arial"/>
                <w:b w:val="0"/>
                <w:bCs/>
                <w:i/>
                <w:color w:val="3333FF"/>
                <w:sz w:val="20"/>
                <w:szCs w:val="20"/>
              </w:rPr>
              <w:t xml:space="preserve">Scale </w:t>
            </w:r>
            <w:r w:rsidRPr="00551E50">
              <w:rPr>
                <w:rFonts w:ascii="Arial" w:hAnsi="Arial" w:cs="Arial"/>
                <w:b w:val="0"/>
                <w:bCs/>
                <w:i/>
                <w:color w:val="3333FF"/>
                <w:sz w:val="20"/>
                <w:szCs w:val="20"/>
              </w:rPr>
              <w:sym w:font="Wingdings" w:char="F0E0"/>
            </w:r>
            <w:r w:rsidRPr="00551E50">
              <w:rPr>
                <w:rFonts w:ascii="Arial" w:hAnsi="Arial" w:cs="Arial"/>
                <w:b w:val="0"/>
                <w:bCs/>
                <w:i/>
                <w:color w:val="3333FF"/>
                <w:sz w:val="20"/>
                <w:szCs w:val="20"/>
              </w:rPr>
              <w:t xml:space="preserve"> GOES-R WFD</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294B7B"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 xml:space="preserve">The Scale is set to the </w:t>
            </w:r>
            <w:r w:rsidRPr="00294B7B">
              <w:rPr>
                <w:rFonts w:ascii="Arial" w:hAnsi="Arial" w:cs="Arial"/>
                <w:bCs/>
                <w:sz w:val="20"/>
                <w:szCs w:val="20"/>
              </w:rPr>
              <w:t xml:space="preserve">West Full Disk </w:t>
            </w:r>
            <w:r w:rsidRPr="00294B7B">
              <w:rPr>
                <w:rFonts w:ascii="Arial" w:hAnsi="Arial" w:cs="Arial"/>
                <w:b w:val="0"/>
                <w:bCs/>
                <w:sz w:val="20"/>
                <w:szCs w:val="20"/>
              </w:rPr>
              <w:t>projection view (see below).</w:t>
            </w:r>
          </w:p>
          <w:p w:rsidR="006F2C73" w:rsidRPr="00294B7B"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Frames are set to 15</w:t>
            </w:r>
          </w:p>
          <w:p w:rsidR="006F2C73" w:rsidRPr="00294B7B"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sz w:val="20"/>
                <w:szCs w:val="20"/>
              </w:rPr>
              <w:t>The product is visible</w:t>
            </w:r>
            <w:r>
              <w:rPr>
                <w:rFonts w:ascii="Arial" w:hAnsi="Arial" w:cs="Arial"/>
                <w:b w:val="0"/>
                <w:bCs/>
                <w:sz w:val="20"/>
                <w:szCs w:val="20"/>
              </w:rPr>
              <w:t>,</w:t>
            </w:r>
            <w:r w:rsidRPr="00294B7B">
              <w:rPr>
                <w:rFonts w:ascii="Arial" w:hAnsi="Arial" w:cs="Arial"/>
                <w:b w:val="0"/>
                <w:bCs/>
                <w:sz w:val="20"/>
                <w:szCs w:val="20"/>
              </w:rPr>
              <w:t xml:space="preserve">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6108B117" wp14:editId="257EAC87">
                  <wp:extent cx="2403601" cy="219973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FD_ac_Ch14_11.20um_WFD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18602" cy="2213465"/>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90" w:name="_Ref384378992"/>
          </w:p>
        </w:tc>
        <w:bookmarkEnd w:id="90"/>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Return to the </w:t>
            </w:r>
            <w:r w:rsidRPr="009211C5">
              <w:rPr>
                <w:rFonts w:ascii="Arial" w:hAnsi="Arial" w:cs="Arial"/>
                <w:bCs/>
                <w:szCs w:val="22"/>
              </w:rPr>
              <w:t>West Full Disk</w:t>
            </w:r>
            <w:r w:rsidRPr="009211C5">
              <w:rPr>
                <w:rFonts w:ascii="Arial" w:hAnsi="Arial" w:cs="Arial"/>
                <w:b w:val="0"/>
                <w:bCs/>
                <w:szCs w:val="22"/>
              </w:rPr>
              <w:t xml:space="preserve"> scale then swap the product into a side pane</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scale is set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91" w:name="_Ref373758741"/>
          </w:p>
        </w:tc>
        <w:bookmarkEnd w:id="91"/>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sidR="00812B08">
              <w:rPr>
                <w:rFonts w:ascii="Arial" w:hAnsi="Arial" w:cs="Arial"/>
                <w:bCs/>
                <w:szCs w:val="22"/>
                <w:highlight w:val="yellow"/>
              </w:rPr>
              <w:fldChar w:fldCharType="begin"/>
            </w:r>
            <w:r w:rsidR="00812B08">
              <w:rPr>
                <w:rFonts w:ascii="Arial" w:hAnsi="Arial" w:cs="Arial"/>
                <w:bCs/>
                <w:szCs w:val="22"/>
                <w:highlight w:val="yellow"/>
              </w:rPr>
              <w:instrText xml:space="preserve"> REF _Ref384378971 \r \h </w:instrText>
            </w:r>
            <w:r w:rsidR="00812B08">
              <w:rPr>
                <w:rFonts w:ascii="Arial" w:hAnsi="Arial" w:cs="Arial"/>
                <w:bCs/>
                <w:szCs w:val="22"/>
                <w:highlight w:val="yellow"/>
              </w:rPr>
            </w:r>
            <w:r w:rsidR="00812B08">
              <w:rPr>
                <w:rFonts w:ascii="Arial" w:hAnsi="Arial" w:cs="Arial"/>
                <w:bCs/>
                <w:szCs w:val="22"/>
                <w:highlight w:val="yellow"/>
              </w:rPr>
              <w:fldChar w:fldCharType="separate"/>
            </w:r>
            <w:r w:rsidR="00E97910">
              <w:rPr>
                <w:rFonts w:ascii="Arial" w:hAnsi="Arial" w:cs="Arial"/>
                <w:bCs/>
                <w:szCs w:val="22"/>
                <w:highlight w:val="yellow"/>
              </w:rPr>
              <w:t>124</w:t>
            </w:r>
            <w:r w:rsidR="00812B08">
              <w:rPr>
                <w:rFonts w:ascii="Arial" w:hAnsi="Arial" w:cs="Arial"/>
                <w:bCs/>
                <w:szCs w:val="22"/>
                <w:highlight w:val="yellow"/>
              </w:rPr>
              <w:fldChar w:fldCharType="end"/>
            </w:r>
            <w:r w:rsidRPr="009211C5">
              <w:rPr>
                <w:rFonts w:ascii="Arial" w:hAnsi="Arial" w:cs="Arial"/>
                <w:b w:val="0"/>
                <w:bCs/>
                <w:szCs w:val="22"/>
              </w:rPr>
              <w:t xml:space="preserve"> 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_Ref384378992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134</w:t>
            </w:r>
            <w:r w:rsidRPr="009211C5">
              <w:rPr>
                <w:rFonts w:ascii="Arial" w:hAnsi="Arial" w:cs="Arial"/>
                <w:bCs/>
                <w:szCs w:val="22"/>
                <w:highlight w:val="yellow"/>
              </w:rPr>
              <w:fldChar w:fldCharType="end"/>
            </w:r>
            <w:r w:rsidRPr="009211C5">
              <w:rPr>
                <w:rFonts w:ascii="Arial" w:hAnsi="Arial" w:cs="Arial"/>
                <w:b w:val="0"/>
                <w:bCs/>
                <w:szCs w:val="22"/>
              </w:rPr>
              <w:t xml:space="preserve"> for the following channels:</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Channels:</w:t>
            </w:r>
            <w:r>
              <w:rPr>
                <w:rFonts w:ascii="Arial" w:hAnsi="Arial" w:cs="Arial"/>
                <w:b w:val="0"/>
                <w:bCs/>
                <w:i/>
                <w:color w:val="3333FF"/>
                <w:sz w:val="20"/>
                <w:szCs w:val="20"/>
              </w:rPr>
              <w:tab/>
            </w:r>
            <w:r>
              <w:rPr>
                <w:rFonts w:ascii="Arial" w:hAnsi="Arial" w:cs="Arial"/>
                <w:b w:val="0"/>
                <w:bCs/>
                <w:i/>
                <w:color w:val="3333FF"/>
                <w:sz w:val="20"/>
                <w:szCs w:val="20"/>
              </w:rPr>
              <w:tab/>
              <w:t xml:space="preserve"> </w:t>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5(1</w:t>
            </w:r>
            <w:r w:rsidRPr="009211C5">
              <w:rPr>
                <w:rFonts w:ascii="Arial" w:hAnsi="Arial" w:cs="Arial"/>
                <w:b w:val="0"/>
                <w:bCs/>
                <w:i/>
                <w:color w:val="3333FF"/>
                <w:sz w:val="20"/>
                <w:szCs w:val="20"/>
              </w:rPr>
              <w:t>.</w:t>
            </w:r>
            <w:r>
              <w:rPr>
                <w:rFonts w:ascii="Arial" w:hAnsi="Arial" w:cs="Arial"/>
                <w:b w:val="0"/>
                <w:bCs/>
                <w:i/>
                <w:color w:val="3333FF"/>
                <w:sz w:val="20"/>
                <w:szCs w:val="20"/>
              </w:rPr>
              <w:t>6</w:t>
            </w:r>
            <w:r w:rsidRPr="009211C5">
              <w:rPr>
                <w:rFonts w:ascii="Arial" w:hAnsi="Arial" w:cs="Arial"/>
                <w:b w:val="0"/>
                <w:bCs/>
                <w:i/>
                <w:color w:val="3333FF"/>
                <w:sz w:val="20"/>
                <w:szCs w:val="20"/>
              </w:rPr>
              <w:t>1u</w:t>
            </w:r>
            <w:r>
              <w:rPr>
                <w:rFonts w:ascii="Arial" w:hAnsi="Arial" w:cs="Arial"/>
                <w:b w:val="0"/>
                <w:bCs/>
                <w:i/>
                <w:color w:val="3333FF"/>
                <w:sz w:val="20"/>
                <w:szCs w:val="20"/>
              </w:rPr>
              <w: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Pr>
                <w:rFonts w:ascii="Arial" w:hAnsi="Arial" w:cs="Arial"/>
                <w:b w:val="0"/>
                <w:bCs/>
                <w:i/>
                <w:color w:val="3333FF"/>
                <w:sz w:val="20"/>
                <w:szCs w:val="20"/>
              </w:rPr>
              <w:tab/>
              <w:t xml:space="preserve"> Moisture (</w:t>
            </w:r>
            <w:r w:rsidRPr="009211C5">
              <w:rPr>
                <w:rFonts w:ascii="Arial" w:hAnsi="Arial" w:cs="Arial"/>
                <w:b w:val="0"/>
                <w:bCs/>
                <w:i/>
                <w:color w:val="3333FF"/>
                <w:sz w:val="20"/>
                <w:szCs w:val="20"/>
              </w:rPr>
              <w:t>11</w:t>
            </w:r>
            <w:r>
              <w:rPr>
                <w:rFonts w:ascii="Arial" w:hAnsi="Arial" w:cs="Arial"/>
                <w:b w:val="0"/>
                <w:bCs/>
                <w:i/>
                <w:color w:val="3333FF"/>
                <w:sz w:val="20"/>
                <w:szCs w:val="20"/>
              </w:rPr>
              <w:t xml:space="preserve">.2-12.3 </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6F2C73" w:rsidRPr="00883277"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t>Upper Level Info</w:t>
            </w:r>
            <w:r w:rsidR="003952BD">
              <w:rPr>
                <w:rFonts w:ascii="Arial" w:hAnsi="Arial" w:cs="Arial"/>
                <w:b w:val="0"/>
                <w:bCs/>
                <w:i/>
                <w:color w:val="3333FF"/>
                <w:sz w:val="20"/>
                <w:szCs w:val="20"/>
              </w:rPr>
              <w:t xml:space="preserve"> </w:t>
            </w:r>
            <w:r w:rsidRPr="009211C5">
              <w:rPr>
                <w:rFonts w:ascii="Arial" w:hAnsi="Arial" w:cs="Arial"/>
                <w:b w:val="0"/>
                <w:bCs/>
                <w:i/>
                <w:color w:val="3333FF"/>
                <w:sz w:val="20"/>
                <w:szCs w:val="20"/>
              </w:rPr>
              <w:t>(</w:t>
            </w:r>
            <w:r>
              <w:rPr>
                <w:rFonts w:ascii="Arial" w:hAnsi="Arial" w:cs="Arial"/>
                <w:b w:val="0"/>
                <w:bCs/>
                <w:i/>
                <w:color w:val="3333FF"/>
                <w:sz w:val="20"/>
                <w:szCs w:val="20"/>
              </w:rPr>
              <w:t>11.2-6.19 u)</w:t>
            </w:r>
          </w:p>
          <w:p w:rsidR="006F2C73" w:rsidRPr="00883277"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RGB Composite:</w:t>
            </w:r>
            <w:r>
              <w:rPr>
                <w:rFonts w:ascii="Arial" w:hAnsi="Arial" w:cs="Arial"/>
                <w:b w:val="0"/>
                <w:bCs/>
                <w:i/>
                <w:color w:val="3333FF"/>
                <w:sz w:val="20"/>
                <w:szCs w:val="20"/>
              </w:rPr>
              <w:tab/>
              <w:t xml:space="preserve"> Daytime Composite #1</w:t>
            </w:r>
          </w:p>
          <w:p w:rsidR="00C845C6" w:rsidRPr="00883277" w:rsidRDefault="00C845C6" w:rsidP="00883277">
            <w:pPr>
              <w:pStyle w:val="Tableheading"/>
              <w:numPr>
                <w:ilvl w:val="0"/>
                <w:numId w:val="9"/>
              </w:numPr>
              <w:snapToGrid w:val="0"/>
              <w:spacing w:beforeLines="20" w:before="48" w:afterLines="20" w:after="48"/>
              <w:jc w:val="left"/>
              <w:rPr>
                <w:rFonts w:ascii="Arial" w:hAnsi="Arial" w:cs="Arial"/>
                <w:b w:val="0"/>
                <w:bCs/>
                <w:i/>
                <w:sz w:val="20"/>
                <w:szCs w:val="20"/>
              </w:rPr>
            </w:pP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With Legacy: GOES-R + GOES-15</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Default="006F2C73" w:rsidP="00733C82">
            <w:pPr>
              <w:pStyle w:val="Tableheading"/>
              <w:snapToGrid w:val="0"/>
              <w:spacing w:beforeLines="20" w:before="48" w:afterLines="20" w:after="48"/>
              <w:jc w:val="left"/>
              <w:rPr>
                <w:ins w:id="92" w:author="William Smith" w:date="2014-05-15T10:53:00Z"/>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w:t>
            </w:r>
            <w:commentRangeStart w:id="93"/>
            <w:r w:rsidRPr="009211C5">
              <w:rPr>
                <w:rFonts w:ascii="Arial" w:hAnsi="Arial" w:cs="Arial"/>
                <w:b w:val="0"/>
                <w:bCs/>
                <w:szCs w:val="22"/>
              </w:rPr>
              <w:t>2985</w:t>
            </w:r>
            <w:commentRangeEnd w:id="93"/>
            <w:r w:rsidR="006860EF">
              <w:rPr>
                <w:rStyle w:val="CommentReference"/>
                <w:rFonts w:ascii="Times New Roman" w:hAnsi="Times New Roman" w:cs="Times New Roman"/>
                <w:b w:val="0"/>
              </w:rPr>
              <w:commentReference w:id="93"/>
            </w:r>
          </w:p>
          <w:p w:rsidR="006860EF" w:rsidRPr="009211C5" w:rsidRDefault="006860EF" w:rsidP="00733C82">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94" w:name="_Ref386131055"/>
          </w:p>
        </w:tc>
        <w:bookmarkEnd w:id="94"/>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294B7B" w:rsidTr="00640FF0">
        <w:trPr>
          <w:cantSplit/>
        </w:trPr>
        <w:tc>
          <w:tcPr>
            <w:tcW w:w="9596" w:type="dxa"/>
            <w:gridSpan w:val="6"/>
            <w:shd w:val="clear" w:color="auto" w:fill="EAF1DD" w:themeFill="accent3" w:themeFillTint="33"/>
          </w:tcPr>
          <w:p w:rsidR="006F2C73" w:rsidRPr="009211C5" w:rsidRDefault="006F2C73" w:rsidP="00883277">
            <w:pPr>
              <w:pStyle w:val="Tableheading"/>
              <w:keepNext/>
              <w:snapToGrid w:val="0"/>
              <w:spacing w:before="120" w:after="120"/>
              <w:jc w:val="left"/>
              <w:rPr>
                <w:rFonts w:ascii="Arial" w:hAnsi="Arial" w:cs="Arial"/>
                <w:bCs/>
                <w:szCs w:val="22"/>
              </w:rPr>
            </w:pPr>
            <w:r>
              <w:rPr>
                <w:rFonts w:ascii="Arial" w:hAnsi="Arial" w:cs="Arial"/>
                <w:bCs/>
                <w:szCs w:val="22"/>
              </w:rPr>
              <w:t>East Full Disk</w:t>
            </w:r>
          </w:p>
        </w:tc>
      </w:tr>
      <w:tr w:rsidR="00D712BD" w:rsidRPr="00E50747" w:rsidTr="00640FF0">
        <w:trPr>
          <w:cantSplit/>
        </w:trPr>
        <w:tc>
          <w:tcPr>
            <w:tcW w:w="1020" w:type="dxa"/>
            <w:vMerge w:val="restart"/>
            <w:vAlign w:val="center"/>
          </w:tcPr>
          <w:p w:rsidR="00D712BD" w:rsidRPr="00E50747" w:rsidRDefault="00D712BD"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640FF0">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640FF0">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640FF0">
            <w:pPr>
              <w:pStyle w:val="Tableheading"/>
              <w:snapToGrid w:val="0"/>
              <w:spacing w:beforeLines="20" w:before="48" w:afterLines="20" w:after="48"/>
              <w:ind w:left="294"/>
              <w:jc w:val="left"/>
              <w:rPr>
                <w:rFonts w:ascii="Arial" w:hAnsi="Arial" w:cs="Arial"/>
                <w:b w:val="0"/>
                <w:bCs/>
                <w:szCs w:val="22"/>
              </w:rPr>
            </w:pPr>
          </w:p>
        </w:tc>
      </w:tr>
      <w:tr w:rsidR="00812B08" w:rsidRPr="00E50747" w:rsidTr="00640FF0">
        <w:trPr>
          <w:cantSplit/>
        </w:trPr>
        <w:tc>
          <w:tcPr>
            <w:tcW w:w="1020" w:type="dxa"/>
            <w:vMerge/>
            <w:vAlign w:val="center"/>
          </w:tcPr>
          <w:p w:rsidR="00812B08" w:rsidRPr="00E50747" w:rsidRDefault="00812B08"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812B08" w:rsidRPr="00294B7B" w:rsidRDefault="00812B08" w:rsidP="00640FF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812B08" w:rsidRPr="009211C5" w:rsidRDefault="00812B08" w:rsidP="00640FF0">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812B08" w:rsidRPr="009211C5" w:rsidRDefault="00812B08"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812B08" w:rsidRPr="009211C5" w:rsidRDefault="00812B08" w:rsidP="00640FF0">
            <w:pPr>
              <w:pStyle w:val="Tableheading"/>
              <w:snapToGrid w:val="0"/>
              <w:spacing w:beforeLines="20" w:before="48" w:afterLines="20" w:after="48"/>
              <w:jc w:val="left"/>
              <w:rPr>
                <w:rFonts w:ascii="Arial" w:hAnsi="Arial" w:cs="Arial"/>
                <w:b w:val="0"/>
                <w:bCs/>
                <w:szCs w:val="22"/>
              </w:rPr>
            </w:pPr>
          </w:p>
        </w:tc>
      </w:tr>
      <w:tr w:rsidR="006F2C73" w:rsidRPr="00294B7B" w:rsidTr="00640FF0">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812B08" w:rsidP="00121F35">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_Ref384378971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124</w:t>
            </w:r>
            <w:r>
              <w:rPr>
                <w:rFonts w:ascii="Arial" w:hAnsi="Arial" w:cs="Arial"/>
                <w:bCs/>
                <w:szCs w:val="22"/>
                <w:highlight w:val="yellow"/>
              </w:rPr>
              <w:fldChar w:fldCharType="end"/>
            </w:r>
            <w:r w:rsidRPr="009211C5">
              <w:rPr>
                <w:rFonts w:ascii="Arial" w:hAnsi="Arial" w:cs="Arial"/>
                <w:b w:val="0"/>
                <w:bCs/>
                <w:szCs w:val="22"/>
              </w:rPr>
              <w:t xml:space="preserve"> 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_Ref384378992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134</w:t>
            </w:r>
            <w:r w:rsidRPr="009211C5">
              <w:rPr>
                <w:rFonts w:ascii="Arial" w:hAnsi="Arial" w:cs="Arial"/>
                <w:bCs/>
                <w:szCs w:val="22"/>
                <w:highlight w:val="yellow"/>
              </w:rPr>
              <w:fldChar w:fldCharType="end"/>
            </w:r>
            <w:r w:rsidRPr="009211C5">
              <w:rPr>
                <w:rFonts w:ascii="Arial" w:hAnsi="Arial" w:cs="Arial"/>
                <w:b w:val="0"/>
                <w:bCs/>
                <w:szCs w:val="22"/>
              </w:rPr>
              <w:t xml:space="preserve"> </w:t>
            </w:r>
            <w:r w:rsidR="006F2C73">
              <w:rPr>
                <w:rFonts w:ascii="Arial" w:hAnsi="Arial" w:cs="Arial"/>
                <w:b w:val="0"/>
                <w:bCs/>
                <w:szCs w:val="22"/>
              </w:rPr>
              <w:t xml:space="preserve">for </w:t>
            </w:r>
            <w:r w:rsidR="006F2C73" w:rsidRPr="00294B7B">
              <w:rPr>
                <w:rFonts w:ascii="Arial" w:hAnsi="Arial" w:cs="Arial"/>
                <w:bCs/>
                <w:szCs w:val="22"/>
              </w:rPr>
              <w:t xml:space="preserve">East </w:t>
            </w:r>
            <w:r w:rsidR="006F2C73">
              <w:rPr>
                <w:rFonts w:ascii="Arial" w:hAnsi="Arial" w:cs="Arial"/>
                <w:bCs/>
                <w:szCs w:val="22"/>
              </w:rPr>
              <w:t>Full Disk</w:t>
            </w:r>
            <w:r w:rsidR="006F2C73">
              <w:rPr>
                <w:rFonts w:ascii="Arial" w:hAnsi="Arial" w:cs="Arial"/>
                <w:b w:val="0"/>
                <w:bCs/>
                <w:szCs w:val="22"/>
              </w:rPr>
              <w:t xml:space="preserve"> using </w:t>
            </w:r>
            <w:r w:rsidR="006F2C73" w:rsidRPr="009211C5">
              <w:rPr>
                <w:rFonts w:ascii="Arial" w:hAnsi="Arial" w:cs="Arial"/>
                <w:b w:val="0"/>
                <w:bCs/>
                <w:szCs w:val="22"/>
              </w:rPr>
              <w:t>the following channel</w:t>
            </w:r>
            <w:r w:rsidR="006F2C73">
              <w:rPr>
                <w:rFonts w:ascii="Arial" w:hAnsi="Arial" w:cs="Arial"/>
                <w:b w:val="0"/>
                <w:bCs/>
                <w:szCs w:val="22"/>
              </w:rPr>
              <w:t xml:space="preserve"> selection</w:t>
            </w:r>
            <w:r w:rsidR="006F2C73" w:rsidRPr="009211C5">
              <w:rPr>
                <w:rFonts w:ascii="Arial" w:hAnsi="Arial" w:cs="Arial"/>
                <w:b w:val="0"/>
                <w:bCs/>
                <w:szCs w:val="22"/>
              </w:rPr>
              <w:t>s:</w:t>
            </w:r>
          </w:p>
          <w:p w:rsidR="006F2C73" w:rsidRPr="009211C5" w:rsidRDefault="006F2C73" w:rsidP="00121F35">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13(10</w:t>
            </w:r>
            <w:r w:rsidRPr="009211C5">
              <w:rPr>
                <w:rFonts w:ascii="Arial" w:hAnsi="Arial" w:cs="Arial"/>
                <w:b w:val="0"/>
                <w:bCs/>
                <w:i/>
                <w:color w:val="3333FF"/>
                <w:sz w:val="20"/>
                <w:szCs w:val="20"/>
              </w:rPr>
              <w:t>.</w:t>
            </w:r>
            <w:r>
              <w:rPr>
                <w:rFonts w:ascii="Arial" w:hAnsi="Arial" w:cs="Arial"/>
                <w:b w:val="0"/>
                <w:bCs/>
                <w:i/>
                <w:color w:val="3333FF"/>
                <w:sz w:val="20"/>
                <w:szCs w:val="20"/>
              </w:rPr>
              <w:t>35</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6F2C73" w:rsidRPr="009211C5" w:rsidRDefault="006F2C73" w:rsidP="00121F35">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12(9.61</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6F2C73" w:rsidRPr="009211C5" w:rsidRDefault="006F2C73" w:rsidP="00121F35">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Pr="009211C5">
              <w:rPr>
                <w:rFonts w:ascii="Arial" w:hAnsi="Arial" w:cs="Arial"/>
                <w:b w:val="0"/>
                <w:bCs/>
                <w:i/>
                <w:color w:val="3333FF"/>
                <w:sz w:val="20"/>
                <w:szCs w:val="20"/>
              </w:rPr>
              <w:t>Vegetation (0.64-0.87</w:t>
            </w:r>
            <w:r>
              <w:rPr>
                <w:rFonts w:ascii="Arial" w:hAnsi="Arial" w:cs="Arial"/>
                <w:b w:val="0"/>
                <w:bCs/>
                <w:i/>
                <w:color w:val="3333FF"/>
                <w:sz w:val="20"/>
                <w:szCs w:val="20"/>
              </w:rPr>
              <w:t xml:space="preserve"> </w:t>
            </w:r>
            <w:r w:rsidRPr="009211C5">
              <w:rPr>
                <w:rFonts w:ascii="Arial" w:hAnsi="Arial" w:cs="Arial"/>
                <w:b w:val="0"/>
                <w:bCs/>
                <w:i/>
                <w:color w:val="3333FF"/>
                <w:sz w:val="20"/>
                <w:szCs w:val="20"/>
              </w:rPr>
              <w:t>u)</w:t>
            </w:r>
          </w:p>
          <w:p w:rsidR="006F2C73" w:rsidRPr="00294B7B" w:rsidRDefault="006F2C73" w:rsidP="00121F35">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t>Cloud Phase</w:t>
            </w:r>
            <w:r w:rsidRPr="009211C5">
              <w:rPr>
                <w:rFonts w:ascii="Arial" w:hAnsi="Arial" w:cs="Arial"/>
                <w:b w:val="0"/>
                <w:bCs/>
                <w:i/>
                <w:color w:val="3333FF"/>
                <w:sz w:val="20"/>
                <w:szCs w:val="20"/>
              </w:rPr>
              <w:t xml:space="preserve"> (</w:t>
            </w:r>
            <w:r>
              <w:rPr>
                <w:rFonts w:ascii="Arial" w:hAnsi="Arial" w:cs="Arial"/>
                <w:b w:val="0"/>
                <w:bCs/>
                <w:i/>
                <w:color w:val="3333FF"/>
                <w:sz w:val="20"/>
                <w:szCs w:val="20"/>
              </w:rPr>
              <w:t>8</w:t>
            </w:r>
            <w:r w:rsidRPr="009211C5">
              <w:rPr>
                <w:rFonts w:ascii="Arial" w:hAnsi="Arial" w:cs="Arial"/>
                <w:b w:val="0"/>
                <w:bCs/>
                <w:i/>
                <w:color w:val="3333FF"/>
                <w:sz w:val="20"/>
                <w:szCs w:val="20"/>
              </w:rPr>
              <w:t>.</w:t>
            </w:r>
            <w:r>
              <w:rPr>
                <w:rFonts w:ascii="Arial" w:hAnsi="Arial" w:cs="Arial"/>
                <w:b w:val="0"/>
                <w:bCs/>
                <w:i/>
                <w:color w:val="3333FF"/>
                <w:sz w:val="20"/>
                <w:szCs w:val="20"/>
              </w:rPr>
              <w:t>5</w:t>
            </w:r>
            <w:r w:rsidRPr="009211C5">
              <w:rPr>
                <w:rFonts w:ascii="Arial" w:hAnsi="Arial" w:cs="Arial"/>
                <w:b w:val="0"/>
                <w:bCs/>
                <w:i/>
                <w:color w:val="3333FF"/>
                <w:sz w:val="20"/>
                <w:szCs w:val="20"/>
              </w:rPr>
              <w:t>-</w:t>
            </w:r>
            <w:r>
              <w:rPr>
                <w:rFonts w:ascii="Arial" w:hAnsi="Arial" w:cs="Arial"/>
                <w:b w:val="0"/>
                <w:bCs/>
                <w:i/>
                <w:color w:val="3333FF"/>
                <w:sz w:val="20"/>
                <w:szCs w:val="20"/>
              </w:rPr>
              <w:t>11</w:t>
            </w:r>
            <w:r w:rsidRPr="009211C5">
              <w:rPr>
                <w:rFonts w:ascii="Arial" w:hAnsi="Arial" w:cs="Arial"/>
                <w:b w:val="0"/>
                <w:bCs/>
                <w:i/>
                <w:color w:val="3333FF"/>
                <w:sz w:val="20"/>
                <w:szCs w:val="20"/>
              </w:rPr>
              <w:t>.</w:t>
            </w:r>
            <w:r>
              <w:rPr>
                <w:rFonts w:ascii="Arial" w:hAnsi="Arial" w:cs="Arial"/>
                <w:b w:val="0"/>
                <w:bCs/>
                <w:i/>
                <w:color w:val="3333FF"/>
                <w:sz w:val="20"/>
                <w:szCs w:val="20"/>
              </w:rPr>
              <w:t xml:space="preserve">2 </w:t>
            </w:r>
            <w:r w:rsidRPr="009211C5">
              <w:rPr>
                <w:rFonts w:ascii="Arial" w:hAnsi="Arial" w:cs="Arial"/>
                <w:b w:val="0"/>
                <w:bCs/>
                <w:i/>
                <w:color w:val="3333FF"/>
                <w:sz w:val="20"/>
                <w:szCs w:val="20"/>
              </w:rPr>
              <w:t>u)</w:t>
            </w:r>
          </w:p>
          <w:p w:rsidR="006F2C73" w:rsidRPr="00883277" w:rsidRDefault="006F2C73" w:rsidP="00121F35">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RGB Composite:</w:t>
            </w:r>
            <w:r>
              <w:rPr>
                <w:rFonts w:ascii="Arial" w:hAnsi="Arial" w:cs="Arial"/>
                <w:b w:val="0"/>
                <w:bCs/>
                <w:i/>
                <w:color w:val="3333FF"/>
                <w:sz w:val="20"/>
                <w:szCs w:val="20"/>
              </w:rPr>
              <w:tab/>
              <w:t xml:space="preserve"> Daytime Composite #5</w:t>
            </w:r>
          </w:p>
          <w:p w:rsidR="00C845C6" w:rsidRPr="00294B7B" w:rsidRDefault="00C845C6" w:rsidP="00121F35">
            <w:pPr>
              <w:pStyle w:val="Tableheading"/>
              <w:numPr>
                <w:ilvl w:val="0"/>
                <w:numId w:val="9"/>
              </w:numPr>
              <w:snapToGrid w:val="0"/>
              <w:spacing w:beforeLines="20" w:before="48" w:afterLines="20" w:after="48"/>
              <w:jc w:val="left"/>
              <w:rPr>
                <w:rFonts w:ascii="Arial" w:hAnsi="Arial" w:cs="Arial"/>
                <w:b w:val="0"/>
                <w:bCs/>
                <w:szCs w:val="22"/>
              </w:rPr>
            </w:pP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With Legacy: GOES-R + GOES-13</w:t>
            </w:r>
          </w:p>
          <w:p w:rsidR="006F2C73"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Use the </w:t>
            </w:r>
            <w:r>
              <w:rPr>
                <w:rFonts w:ascii="Arial" w:hAnsi="Arial" w:cs="Arial"/>
                <w:bCs/>
                <w:szCs w:val="22"/>
              </w:rPr>
              <w:t>PRREGI</w:t>
            </w:r>
            <w:r w:rsidRPr="009211C5">
              <w:rPr>
                <w:rFonts w:ascii="Arial" w:hAnsi="Arial" w:cs="Arial"/>
                <w:b w:val="0"/>
                <w:bCs/>
                <w:szCs w:val="22"/>
              </w:rPr>
              <w:t xml:space="preserve"> scale in lieu of </w:t>
            </w:r>
            <w:r w:rsidRPr="009211C5">
              <w:rPr>
                <w:rFonts w:ascii="Arial" w:hAnsi="Arial" w:cs="Arial"/>
                <w:bCs/>
                <w:szCs w:val="22"/>
              </w:rPr>
              <w:t>AKREGI</w:t>
            </w:r>
            <w:r w:rsidRPr="009211C5">
              <w:rPr>
                <w:rFonts w:ascii="Arial" w:hAnsi="Arial" w:cs="Arial"/>
                <w:b w:val="0"/>
                <w:bCs/>
                <w:szCs w:val="22"/>
              </w:rPr>
              <w:t xml:space="preserve"> and </w:t>
            </w:r>
            <w:r w:rsidRPr="009211C5">
              <w:rPr>
                <w:rFonts w:ascii="Arial" w:hAnsi="Arial" w:cs="Arial"/>
                <w:bCs/>
                <w:szCs w:val="22"/>
              </w:rPr>
              <w:t>HIREGI</w:t>
            </w:r>
            <w:r w:rsidRPr="009211C5">
              <w:rPr>
                <w:rFonts w:ascii="Arial" w:hAnsi="Arial" w:cs="Arial"/>
                <w:b w:val="0"/>
                <w:bCs/>
                <w:szCs w:val="22"/>
              </w:rPr>
              <w:t xml:space="preserve"> scales, as appropriate</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733C82">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6F2C73" w:rsidRPr="00294B7B" w:rsidTr="00640FF0">
        <w:trPr>
          <w:cantSplit/>
        </w:trPr>
        <w:tc>
          <w:tcPr>
            <w:tcW w:w="1020" w:type="dxa"/>
            <w:vMerge/>
            <w:vAlign w:val="center"/>
          </w:tcPr>
          <w:p w:rsidR="006F2C73" w:rsidRPr="009211C5" w:rsidRDefault="006F2C73"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6F2C73" w:rsidRPr="009211C5" w:rsidRDefault="006F2C73"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40FF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EAF1DD" w:themeFill="accent3" w:themeFillTint="33"/>
          </w:tcPr>
          <w:p w:rsidR="006F2C73" w:rsidRPr="009211C5" w:rsidRDefault="006F2C73" w:rsidP="00812B08">
            <w:pPr>
              <w:pStyle w:val="Tableheading"/>
              <w:keepNext/>
              <w:snapToGrid w:val="0"/>
              <w:spacing w:before="120" w:after="120"/>
              <w:jc w:val="left"/>
              <w:rPr>
                <w:rFonts w:ascii="Arial" w:hAnsi="Arial" w:cs="Arial"/>
                <w:bCs/>
                <w:szCs w:val="22"/>
              </w:rPr>
            </w:pPr>
            <w:r>
              <w:rPr>
                <w:rFonts w:ascii="Arial" w:hAnsi="Arial" w:cs="Arial"/>
                <w:bCs/>
                <w:szCs w:val="22"/>
              </w:rPr>
              <w:t xml:space="preserve">West </w:t>
            </w:r>
            <w:proofErr w:type="spellStart"/>
            <w:r>
              <w:rPr>
                <w:rFonts w:ascii="Arial" w:hAnsi="Arial" w:cs="Arial"/>
                <w:bCs/>
                <w:szCs w:val="22"/>
              </w:rPr>
              <w:t>Mesoscale</w:t>
            </w:r>
            <w:proofErr w:type="spellEnd"/>
            <w:r w:rsidRPr="009211C5">
              <w:rPr>
                <w:rFonts w:ascii="Arial" w:hAnsi="Arial" w:cs="Arial"/>
                <w:bCs/>
                <w:szCs w:val="22"/>
              </w:rPr>
              <w:t xml:space="preserve"> / </w:t>
            </w:r>
            <w:r>
              <w:rPr>
                <w:rFonts w:ascii="Arial" w:hAnsi="Arial" w:cs="Arial"/>
                <w:bCs/>
                <w:szCs w:val="22"/>
              </w:rPr>
              <w:t xml:space="preserve">East </w:t>
            </w:r>
            <w:proofErr w:type="spellStart"/>
            <w:r>
              <w:rPr>
                <w:rFonts w:ascii="Arial" w:hAnsi="Arial" w:cs="Arial"/>
                <w:bCs/>
                <w:szCs w:val="22"/>
              </w:rPr>
              <w:t>Mesoscale</w:t>
            </w:r>
            <w:proofErr w:type="spellEnd"/>
          </w:p>
        </w:tc>
      </w:tr>
      <w:tr w:rsidR="00D712BD" w:rsidRPr="00E50747" w:rsidTr="00883277">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95" w:name="_Ref386182064"/>
          </w:p>
        </w:tc>
        <w:bookmarkEnd w:id="95"/>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883277">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883277">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lastRenderedPageBreak/>
              <w:t>___________</w:t>
            </w:r>
            <w:r>
              <w:rPr>
                <w:rFonts w:ascii="Arial" w:hAnsi="Arial" w:cs="Arial"/>
                <w:b w:val="0"/>
                <w:bCs/>
                <w:color w:val="3333FF"/>
                <w:sz w:val="20"/>
                <w:szCs w:val="20"/>
              </w:rPr>
              <w:t>_</w:t>
            </w:r>
          </w:p>
          <w:p w:rsidR="00D712BD" w:rsidRPr="009211C5" w:rsidRDefault="00D712BD" w:rsidP="00883277">
            <w:pPr>
              <w:pStyle w:val="Tableheading"/>
              <w:snapToGrid w:val="0"/>
              <w:spacing w:beforeLines="20" w:before="48" w:afterLines="20" w:after="48"/>
              <w:ind w:left="294"/>
              <w:jc w:val="left"/>
              <w:rPr>
                <w:rFonts w:ascii="Arial" w:hAnsi="Arial" w:cs="Arial"/>
                <w:b w:val="0"/>
                <w:bCs/>
                <w:szCs w:val="22"/>
              </w:rPr>
            </w:pPr>
          </w:p>
        </w:tc>
      </w:tr>
      <w:tr w:rsidR="006F2C73" w:rsidRPr="00E50747" w:rsidTr="00883277">
        <w:trPr>
          <w:cantSplit/>
        </w:trPr>
        <w:tc>
          <w:tcPr>
            <w:tcW w:w="1020" w:type="dxa"/>
            <w:vMerge/>
            <w:vAlign w:val="center"/>
          </w:tcPr>
          <w:p w:rsidR="006F2C73" w:rsidRPr="00E50747"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294B7B" w:rsidRDefault="006F2C73"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6F2C73" w:rsidRPr="009211C5" w:rsidRDefault="006F2C73" w:rsidP="00883277">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96" w:name="_Ref373760738"/>
          </w:p>
        </w:tc>
        <w:bookmarkEnd w:id="96"/>
        <w:tc>
          <w:tcPr>
            <w:tcW w:w="2641" w:type="dxa"/>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set the Frames to 15</w:t>
            </w:r>
          </w:p>
        </w:tc>
        <w:tc>
          <w:tcPr>
            <w:tcW w:w="1978" w:type="dxa"/>
            <w:gridSpan w:val="2"/>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tc>
        <w:tc>
          <w:tcPr>
            <w:tcW w:w="647" w:type="dxa"/>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6F2C73" w:rsidRPr="00294B7B" w:rsidRDefault="006F2C73" w:rsidP="00883277">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00AB10A1">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Mercator</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This step needs to be executed for both GOES-16 and GOES-17</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Mercator</w:t>
            </w:r>
          </w:p>
          <w:p w:rsidR="006F2C73" w:rsidRPr="00883277"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3449B0">
              <w:rPr>
                <w:rFonts w:ascii="Arial" w:hAnsi="Arial" w:cs="Arial"/>
                <w:b w:val="0"/>
                <w:bCs/>
                <w:i/>
                <w:color w:val="3333FF"/>
                <w:sz w:val="20"/>
                <w:szCs w:val="20"/>
              </w:rPr>
              <w:t xml:space="preserve">CAVE </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Data Browsers </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Product Browser </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GOES-1</w:t>
            </w:r>
            <w:r>
              <w:rPr>
                <w:rFonts w:ascii="Arial" w:hAnsi="Arial" w:cs="Arial"/>
                <w:b w:val="0"/>
                <w:bCs/>
                <w:i/>
                <w:color w:val="3333FF"/>
                <w:sz w:val="20"/>
                <w:szCs w:val="20"/>
              </w:rPr>
              <w:t>7</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WMESO </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CH-0</w:t>
            </w:r>
            <w:r>
              <w:rPr>
                <w:rFonts w:ascii="Arial" w:hAnsi="Arial" w:cs="Arial"/>
                <w:b w:val="0"/>
                <w:bCs/>
                <w:i/>
                <w:color w:val="3333FF"/>
                <w:sz w:val="20"/>
                <w:szCs w:val="20"/>
              </w:rPr>
              <w:t>8</w:t>
            </w:r>
            <w:r w:rsidRPr="003449B0">
              <w:rPr>
                <w:rFonts w:ascii="Arial" w:hAnsi="Arial" w:cs="Arial"/>
                <w:b w:val="0"/>
                <w:bCs/>
                <w:i/>
                <w:color w:val="3333FF"/>
                <w:sz w:val="20"/>
                <w:szCs w:val="20"/>
              </w:rPr>
              <w:t>-</w:t>
            </w:r>
            <w:r>
              <w:rPr>
                <w:rFonts w:ascii="Arial" w:hAnsi="Arial" w:cs="Arial"/>
                <w:b w:val="0"/>
                <w:bCs/>
                <w:i/>
                <w:color w:val="3333FF"/>
                <w:sz w:val="20"/>
                <w:szCs w:val="20"/>
              </w:rPr>
              <w:t>6.19</w:t>
            </w:r>
            <w:r w:rsidRPr="003449B0">
              <w:rPr>
                <w:rFonts w:ascii="Arial" w:hAnsi="Arial" w:cs="Arial"/>
                <w:b w:val="0"/>
                <w:bCs/>
                <w:i/>
                <w:color w:val="3333FF"/>
                <w:sz w:val="20"/>
                <w:szCs w:val="20"/>
              </w:rPr>
              <w:t>um</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Cs w:val="22"/>
              </w:rPr>
              <w:t>CH-</w:t>
            </w:r>
            <w:r>
              <w:rPr>
                <w:rFonts w:ascii="Arial" w:hAnsi="Arial" w:cs="Arial"/>
                <w:b w:val="0"/>
                <w:bCs/>
                <w:i/>
                <w:color w:val="3333FF"/>
                <w:szCs w:val="22"/>
              </w:rPr>
              <w:t>08-6.19</w:t>
            </w:r>
            <w:r w:rsidRPr="009211C5">
              <w:rPr>
                <w:rFonts w:ascii="Arial" w:hAnsi="Arial" w:cs="Arial"/>
                <w:b w:val="0"/>
                <w:bCs/>
                <w:i/>
                <w:color w:val="3333FF"/>
                <w:szCs w:val="22"/>
              </w:rPr>
              <w:t>um</w:t>
            </w:r>
            <w:r w:rsidRPr="009211C5">
              <w:rPr>
                <w:rFonts w:ascii="Arial" w:hAnsi="Arial" w:cs="Arial"/>
                <w:b w:val="0"/>
                <w:bCs/>
                <w:color w:val="3333FF"/>
                <w:szCs w:val="22"/>
              </w:rPr>
              <w:t xml:space="preserve"> </w:t>
            </w:r>
            <w:r w:rsidRPr="009211C5">
              <w:rPr>
                <w:rFonts w:ascii="Arial" w:hAnsi="Arial" w:cs="Arial"/>
                <w:b w:val="0"/>
                <w:bCs/>
                <w:szCs w:val="22"/>
              </w:rPr>
              <w:t xml:space="preserve">product displays on the </w:t>
            </w:r>
            <w:r w:rsidRPr="009211C5">
              <w:rPr>
                <w:rFonts w:ascii="Arial" w:hAnsi="Arial" w:cs="Arial"/>
                <w:bCs/>
                <w:szCs w:val="22"/>
              </w:rPr>
              <w:t>Mercator</w:t>
            </w:r>
            <w:r w:rsidRPr="009211C5">
              <w:rPr>
                <w:rFonts w:ascii="Arial" w:hAnsi="Arial" w:cs="Arial"/>
                <w:b w:val="0"/>
                <w:bCs/>
                <w:szCs w:val="22"/>
              </w:rPr>
              <w:t xml:space="preserve"> projection</w:t>
            </w:r>
          </w:p>
          <w:p w:rsidR="006F2C73" w:rsidRPr="009211C5" w:rsidRDefault="006F2C73" w:rsidP="00883277">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7A64EB88" wp14:editId="0CACABEF">
                  <wp:extent cx="2182483" cy="1675897"/>
                  <wp:effectExtent l="0" t="0" r="889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Meso_pb_Ch08_6.19um_Merc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83222" cy="1676465"/>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 side pane</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45247D" w:rsidRPr="00294B7B" w:rsidTr="00640FF0">
        <w:trPr>
          <w:cantSplit/>
        </w:trPr>
        <w:tc>
          <w:tcPr>
            <w:tcW w:w="9596" w:type="dxa"/>
            <w:gridSpan w:val="6"/>
            <w:shd w:val="clear" w:color="auto" w:fill="EAF1DD" w:themeFill="accent3" w:themeFillTint="33"/>
          </w:tcPr>
          <w:p w:rsidR="0045247D" w:rsidRPr="009211C5" w:rsidRDefault="0045247D" w:rsidP="00640FF0">
            <w:pPr>
              <w:pStyle w:val="Tableheading"/>
              <w:keepNext/>
              <w:snapToGrid w:val="0"/>
              <w:spacing w:before="120" w:after="120"/>
              <w:jc w:val="left"/>
              <w:rPr>
                <w:rFonts w:ascii="Arial" w:hAnsi="Arial" w:cs="Arial"/>
                <w:bCs/>
                <w:szCs w:val="22"/>
              </w:rPr>
            </w:pPr>
            <w:r>
              <w:rPr>
                <w:rFonts w:ascii="Arial" w:hAnsi="Arial" w:cs="Arial"/>
                <w:bCs/>
                <w:szCs w:val="22"/>
              </w:rPr>
              <w:t xml:space="preserve">West </w:t>
            </w:r>
            <w:proofErr w:type="spellStart"/>
            <w:r>
              <w:rPr>
                <w:rFonts w:ascii="Arial" w:hAnsi="Arial" w:cs="Arial"/>
                <w:bCs/>
                <w:szCs w:val="22"/>
              </w:rPr>
              <w:t>Mesoscale</w:t>
            </w:r>
            <w:proofErr w:type="spellEnd"/>
          </w:p>
        </w:tc>
      </w:tr>
      <w:tr w:rsidR="006F2C73" w:rsidRPr="00E55B74"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97" w:name="_Ref386181977"/>
          </w:p>
        </w:tc>
        <w:bookmarkEnd w:id="97"/>
        <w:tc>
          <w:tcPr>
            <w:tcW w:w="4619" w:type="dxa"/>
            <w:gridSpan w:val="3"/>
            <w:shd w:val="clear" w:color="auto" w:fill="FFFF00"/>
          </w:tcPr>
          <w:p w:rsidR="006F2C73" w:rsidRPr="00294B7B" w:rsidRDefault="006F2C73" w:rsidP="00AB10A1">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Pr="009211C5">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Mercator</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Mercator</w:t>
            </w:r>
          </w:p>
          <w:p w:rsidR="006F2C73" w:rsidRPr="00883277"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i/>
                <w:color w:val="3333FF"/>
                <w:sz w:val="20"/>
                <w:szCs w:val="20"/>
              </w:rPr>
              <w:t>G</w:t>
            </w:r>
            <w:r w:rsidRPr="003449B0">
              <w:rPr>
                <w:rFonts w:ascii="Arial" w:hAnsi="Arial" w:cs="Arial"/>
                <w:b w:val="0"/>
                <w:bCs/>
                <w:i/>
                <w:color w:val="3333FF"/>
                <w:sz w:val="20"/>
                <w:szCs w:val="20"/>
              </w:rPr>
              <w:t xml:space="preserve">OES-R </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3449B0">
              <w:rPr>
                <w:rFonts w:ascii="Arial" w:hAnsi="Arial" w:cs="Arial"/>
                <w:b w:val="0"/>
                <w:bCs/>
                <w:i/>
                <w:color w:val="3333FF"/>
                <w:sz w:val="20"/>
                <w:szCs w:val="20"/>
              </w:rPr>
              <w:t xml:space="preserve"> </w:t>
            </w:r>
            <w:r>
              <w:rPr>
                <w:rFonts w:ascii="Arial" w:hAnsi="Arial" w:cs="Arial"/>
                <w:b w:val="0"/>
                <w:bCs/>
                <w:i/>
                <w:color w:val="3333FF"/>
                <w:sz w:val="20"/>
                <w:szCs w:val="20"/>
              </w:rPr>
              <w:t xml:space="preserve">West </w:t>
            </w:r>
            <w:proofErr w:type="spellStart"/>
            <w:r>
              <w:rPr>
                <w:rFonts w:ascii="Arial" w:hAnsi="Arial" w:cs="Arial"/>
                <w:b w:val="0"/>
                <w:bCs/>
                <w:i/>
                <w:color w:val="3333FF"/>
                <w:sz w:val="20"/>
                <w:szCs w:val="20"/>
              </w:rPr>
              <w:t>Mesoscale</w:t>
            </w:r>
            <w:proofErr w:type="spellEnd"/>
            <w:r>
              <w:rPr>
                <w:rFonts w:ascii="Arial" w:hAnsi="Arial" w:cs="Arial"/>
                <w:b w:val="0"/>
                <w:bCs/>
                <w:i/>
                <w:color w:val="3333FF"/>
                <w:sz w:val="20"/>
                <w:szCs w:val="20"/>
              </w:rPr>
              <w:t xml:space="preserve"> </w:t>
            </w:r>
            <w:r w:rsidRPr="00A33658">
              <w:rPr>
                <w:rFonts w:ascii="Arial" w:hAnsi="Arial" w:cs="Arial"/>
                <w:b w:val="0"/>
                <w:bCs/>
                <w:i/>
                <w:color w:val="3333FF"/>
                <w:sz w:val="20"/>
                <w:szCs w:val="20"/>
              </w:rPr>
              <w:sym w:font="Wingdings" w:char="F0E0"/>
            </w:r>
            <w:r>
              <w:rPr>
                <w:rFonts w:ascii="Arial" w:hAnsi="Arial" w:cs="Arial"/>
                <w:b w:val="0"/>
                <w:bCs/>
                <w:i/>
                <w:color w:val="3333FF"/>
                <w:sz w:val="20"/>
                <w:szCs w:val="20"/>
              </w:rPr>
              <w:t xml:space="preserve"> Channel 8(6.19</w:t>
            </w:r>
            <w:r w:rsidRPr="003449B0">
              <w:rPr>
                <w:rFonts w:ascii="Arial" w:hAnsi="Arial" w:cs="Arial"/>
                <w:b w:val="0"/>
                <w:bCs/>
                <w:i/>
                <w:color w:val="3333FF"/>
                <w:sz w:val="20"/>
                <w:szCs w:val="20"/>
              </w:rPr>
              <w:t>u</w:t>
            </w:r>
            <w:r>
              <w:rPr>
                <w:rFonts w:ascii="Arial" w:hAnsi="Arial" w:cs="Arial"/>
                <w:b w:val="0"/>
                <w:bCs/>
                <w:i/>
                <w:color w:val="3333FF"/>
                <w:sz w:val="20"/>
                <w:szCs w:val="20"/>
              </w:rPr>
              <w:t>)</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Channel 8(6.19</w:t>
            </w:r>
            <w:r w:rsidRPr="003449B0">
              <w:rPr>
                <w:rFonts w:ascii="Arial" w:hAnsi="Arial" w:cs="Arial"/>
                <w:b w:val="0"/>
                <w:bCs/>
                <w:i/>
                <w:color w:val="3333FF"/>
                <w:sz w:val="20"/>
                <w:szCs w:val="20"/>
              </w:rPr>
              <w:t>u</w:t>
            </w:r>
            <w:r>
              <w:rPr>
                <w:rFonts w:ascii="Arial" w:hAnsi="Arial" w:cs="Arial"/>
                <w:b w:val="0"/>
                <w:bCs/>
                <w:i/>
                <w:color w:val="3333FF"/>
                <w:sz w:val="20"/>
                <w:szCs w:val="20"/>
              </w:rPr>
              <w:t>)</w:t>
            </w:r>
            <w:r>
              <w:rPr>
                <w:rFonts w:ascii="Arial" w:hAnsi="Arial" w:cs="Arial"/>
                <w:b w:val="0"/>
                <w:bCs/>
                <w:szCs w:val="22"/>
              </w:rPr>
              <w:t xml:space="preserve"> p</w:t>
            </w:r>
            <w:r w:rsidRPr="009211C5">
              <w:rPr>
                <w:rFonts w:ascii="Arial" w:hAnsi="Arial" w:cs="Arial"/>
                <w:b w:val="0"/>
                <w:bCs/>
                <w:szCs w:val="22"/>
              </w:rPr>
              <w:t xml:space="preserve">roduct displays in the </w:t>
            </w:r>
            <w:r w:rsidRPr="009211C5">
              <w:rPr>
                <w:rFonts w:ascii="Arial" w:hAnsi="Arial" w:cs="Arial"/>
                <w:bCs/>
                <w:szCs w:val="22"/>
              </w:rPr>
              <w:t>Mercator</w:t>
            </w:r>
            <w:r w:rsidRPr="009211C5">
              <w:rPr>
                <w:rFonts w:ascii="Arial" w:hAnsi="Arial" w:cs="Arial"/>
                <w:b w:val="0"/>
                <w:bCs/>
                <w:szCs w:val="22"/>
              </w:rPr>
              <w:t xml:space="preserve"> projection</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6F2C73" w:rsidRPr="009211C5" w:rsidRDefault="006F2C73" w:rsidP="00883277">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574C961D" wp14:editId="3027A968">
                  <wp:extent cx="2536166" cy="1611056"/>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Meso_ac_Ch08_6.19um_Merc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37435" cy="1611862"/>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 product for correct labels/legend displays</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Product legends are formatted as shown:</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7C9AD092" wp14:editId="5A40706A">
                  <wp:extent cx="2570671" cy="421497"/>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legend_Ch08_6.19um.png"/>
                          <pic:cNvPicPr/>
                        </pic:nvPicPr>
                        <pic:blipFill>
                          <a:blip r:embed="rId80">
                            <a:extLst>
                              <a:ext uri="{28A0092B-C50C-407E-A947-70E740481C1C}">
                                <a14:useLocalDpi xmlns:a14="http://schemas.microsoft.com/office/drawing/2010/main" val="0"/>
                              </a:ext>
                            </a:extLst>
                          </a:blip>
                          <a:stretch>
                            <a:fillRect/>
                          </a:stretch>
                        </pic:blipFill>
                        <pic:spPr>
                          <a:xfrm>
                            <a:off x="0" y="0"/>
                            <a:ext cx="2571542" cy="421640"/>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294B7B"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Review and sample product for consistency between the </w:t>
            </w:r>
            <w:proofErr w:type="spellStart"/>
            <w:r w:rsidRPr="009211C5">
              <w:rPr>
                <w:rFonts w:ascii="Arial" w:hAnsi="Arial" w:cs="Arial"/>
                <w:b w:val="0"/>
                <w:bCs/>
                <w:szCs w:val="22"/>
              </w:rPr>
              <w:t>colorbar</w:t>
            </w:r>
            <w:proofErr w:type="spellEnd"/>
            <w:r w:rsidRPr="009211C5">
              <w:rPr>
                <w:rFonts w:ascii="Arial" w:hAnsi="Arial" w:cs="Arial"/>
                <w:b w:val="0"/>
                <w:bCs/>
                <w:szCs w:val="22"/>
              </w:rPr>
              <w:t xml:space="preserve"> and the product</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6F2C73" w:rsidRPr="00294B7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Product samplings are consistent with the </w:t>
            </w:r>
            <w:r>
              <w:rPr>
                <w:rFonts w:ascii="Arial" w:hAnsi="Arial" w:cs="Arial"/>
                <w:b w:val="0"/>
                <w:bCs/>
                <w:szCs w:val="22"/>
              </w:rPr>
              <w:t xml:space="preserve">appropriate </w:t>
            </w:r>
            <w:proofErr w:type="spellStart"/>
            <w:r w:rsidRPr="009211C5">
              <w:rPr>
                <w:rFonts w:ascii="Arial" w:hAnsi="Arial" w:cs="Arial"/>
                <w:b w:val="0"/>
                <w:bCs/>
                <w:szCs w:val="22"/>
              </w:rPr>
              <w:t>colorbars</w:t>
            </w:r>
            <w:proofErr w:type="spellEnd"/>
            <w:r>
              <w:rPr>
                <w:rFonts w:ascii="Arial" w:hAnsi="Arial" w:cs="Arial"/>
                <w:b w:val="0"/>
                <w:bCs/>
                <w:szCs w:val="22"/>
              </w:rPr>
              <w:t>:</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C302C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Single Channels</w:t>
            </w:r>
          </w:p>
        </w:tc>
      </w:tr>
      <w:tr w:rsidR="006F2C73" w:rsidRPr="00C302C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bottom w:val="single" w:sz="4" w:space="0" w:color="000000"/>
              <w:right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1-6</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5258A9D" wp14:editId="3C43AFC2">
                  <wp:extent cx="2449902" cy="258793"/>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1.png"/>
                          <pic:cNvPicPr/>
                        </pic:nvPicPr>
                        <pic:blipFill>
                          <a:blip r:embed="rId34">
                            <a:extLst>
                              <a:ext uri="{28A0092B-C50C-407E-A947-70E740481C1C}">
                                <a14:useLocalDpi xmlns:a14="http://schemas.microsoft.com/office/drawing/2010/main" val="0"/>
                              </a:ext>
                            </a:extLst>
                          </a:blip>
                          <a:stretch>
                            <a:fillRect/>
                          </a:stretch>
                        </pic:blipFill>
                        <pic:spPr>
                          <a:xfrm>
                            <a:off x="0" y="0"/>
                            <a:ext cx="2452617" cy="259080"/>
                          </a:xfrm>
                          <a:prstGeom prst="rect">
                            <a:avLst/>
                          </a:prstGeom>
                        </pic:spPr>
                      </pic:pic>
                    </a:graphicData>
                  </a:graphic>
                </wp:inline>
              </w:drawing>
            </w:r>
          </w:p>
        </w:tc>
        <w:tc>
          <w:tcPr>
            <w:tcW w:w="4288" w:type="dxa"/>
            <w:gridSpan w:val="3"/>
            <w:tcBorders>
              <w:top w:val="nil"/>
              <w:left w:val="nil"/>
              <w:bottom w:val="single" w:sz="4" w:space="0" w:color="000000"/>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Channels 7 - 16</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0BBA6FBC" wp14:editId="0A5D3300">
                  <wp:extent cx="2449902" cy="26720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BestRes_Ch07-.png"/>
                          <pic:cNvPicPr/>
                        </pic:nvPicPr>
                        <pic:blipFill>
                          <a:blip r:embed="rId35">
                            <a:extLst>
                              <a:ext uri="{28A0092B-C50C-407E-A947-70E740481C1C}">
                                <a14:useLocalDpi xmlns:a14="http://schemas.microsoft.com/office/drawing/2010/main" val="0"/>
                              </a:ext>
                            </a:extLst>
                          </a:blip>
                          <a:stretch>
                            <a:fillRect/>
                          </a:stretch>
                        </pic:blipFill>
                        <pic:spPr>
                          <a:xfrm>
                            <a:off x="0" y="0"/>
                            <a:ext cx="2489145" cy="271488"/>
                          </a:xfrm>
                          <a:prstGeom prst="rect">
                            <a:avLst/>
                          </a:prstGeom>
                        </pic:spPr>
                      </pic:pic>
                    </a:graphicData>
                  </a:graphic>
                </wp:inline>
              </w:drawing>
            </w:r>
          </w:p>
        </w:tc>
      </w:tr>
      <w:tr w:rsidR="006F2C73" w:rsidRPr="00C302C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Borders>
              <w:bottom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(Differenced) Channels</w:t>
            </w:r>
          </w:p>
        </w:tc>
      </w:tr>
      <w:tr w:rsidR="006F2C73" w:rsidRPr="00294B7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288" w:type="dxa"/>
            <w:gridSpan w:val="2"/>
            <w:tcBorders>
              <w:top w:val="nil"/>
              <w:right w:val="nil"/>
            </w:tcBorders>
          </w:tcPr>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Moisture (11.2-12.3 u)</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347A4737" wp14:editId="520AD602">
                  <wp:extent cx="2449902" cy="25016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Moisture.png"/>
                          <pic:cNvPicPr/>
                        </pic:nvPicPr>
                        <pic:blipFill>
                          <a:blip r:embed="rId36">
                            <a:extLst>
                              <a:ext uri="{28A0092B-C50C-407E-A947-70E740481C1C}">
                                <a14:useLocalDpi xmlns:a14="http://schemas.microsoft.com/office/drawing/2010/main" val="0"/>
                              </a:ext>
                            </a:extLst>
                          </a:blip>
                          <a:stretch>
                            <a:fillRect/>
                          </a:stretch>
                        </pic:blipFill>
                        <pic:spPr>
                          <a:xfrm>
                            <a:off x="0" y="0"/>
                            <a:ext cx="2532605" cy="258611"/>
                          </a:xfrm>
                          <a:prstGeom prst="rect">
                            <a:avLst/>
                          </a:prstGeom>
                        </pic:spPr>
                      </pic:pic>
                    </a:graphicData>
                  </a:graphic>
                </wp:inline>
              </w:drawing>
            </w:r>
          </w:p>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Fog (3.9-11.2 u)</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04C0DA14" wp14:editId="757AF273">
                  <wp:extent cx="2449902" cy="24154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Snow (0.64-0.87 u)</w:t>
            </w:r>
          </w:p>
          <w:p w:rsidR="006F2C73" w:rsidRPr="00294B7B" w:rsidRDefault="006F2C73" w:rsidP="00616330">
            <w:pPr>
              <w:pStyle w:val="Tableheading"/>
              <w:snapToGrid w:val="0"/>
              <w:spacing w:before="120" w:after="120"/>
              <w:rPr>
                <w:rFonts w:ascii="Arial" w:hAnsi="Arial" w:cs="Arial"/>
                <w:bCs/>
                <w:sz w:val="20"/>
                <w:szCs w:val="20"/>
              </w:rPr>
            </w:pPr>
            <w:r w:rsidRPr="00294B7B">
              <w:rPr>
                <w:rFonts w:ascii="Arial" w:hAnsi="Arial" w:cs="Arial"/>
                <w:bCs/>
                <w:sz w:val="20"/>
                <w:szCs w:val="20"/>
              </w:rPr>
              <w:t>Derived – Vegetation (0.64-0.87 u)</w:t>
            </w:r>
          </w:p>
          <w:p w:rsidR="006F2C73" w:rsidRPr="00294B7B"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08B42708" wp14:editId="024A1E20">
                  <wp:extent cx="2449902" cy="25016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SnowVeg.png"/>
                          <pic:cNvPicPr/>
                        </pic:nvPicPr>
                        <pic:blipFill>
                          <a:blip r:embed="rId38">
                            <a:extLst>
                              <a:ext uri="{28A0092B-C50C-407E-A947-70E740481C1C}">
                                <a14:useLocalDpi xmlns:a14="http://schemas.microsoft.com/office/drawing/2010/main" val="0"/>
                              </a:ext>
                            </a:extLst>
                          </a:blip>
                          <a:stretch>
                            <a:fillRect/>
                          </a:stretch>
                        </pic:blipFill>
                        <pic:spPr>
                          <a:xfrm>
                            <a:off x="0" y="0"/>
                            <a:ext cx="2450734" cy="250251"/>
                          </a:xfrm>
                          <a:prstGeom prst="rect">
                            <a:avLst/>
                          </a:prstGeom>
                        </pic:spPr>
                      </pic:pic>
                    </a:graphicData>
                  </a:graphic>
                </wp:inline>
              </w:drawing>
            </w:r>
          </w:p>
        </w:tc>
        <w:tc>
          <w:tcPr>
            <w:tcW w:w="4288" w:type="dxa"/>
            <w:gridSpan w:val="3"/>
            <w:tcBorders>
              <w:top w:val="nil"/>
              <w:left w:val="nil"/>
            </w:tcBorders>
          </w:tcPr>
          <w:p w:rsidR="006F2C73" w:rsidRPr="001150FF" w:rsidRDefault="006F2C73"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Cloud Phase (8.5-11.2 u)</w:t>
            </w:r>
          </w:p>
          <w:p w:rsidR="006F2C73" w:rsidRPr="001150FF"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70725849" wp14:editId="6DB1DE3B">
                  <wp:extent cx="2449902" cy="258793"/>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Cloud.png"/>
                          <pic:cNvPicPr/>
                        </pic:nvPicPr>
                        <pic:blipFill>
                          <a:blip r:embed="rId39">
                            <a:extLst>
                              <a:ext uri="{28A0092B-C50C-407E-A947-70E740481C1C}">
                                <a14:useLocalDpi xmlns:a14="http://schemas.microsoft.com/office/drawing/2010/main" val="0"/>
                              </a:ext>
                            </a:extLst>
                          </a:blip>
                          <a:stretch>
                            <a:fillRect/>
                          </a:stretch>
                        </pic:blipFill>
                        <pic:spPr>
                          <a:xfrm>
                            <a:off x="0" y="0"/>
                            <a:ext cx="2459842" cy="259843"/>
                          </a:xfrm>
                          <a:prstGeom prst="rect">
                            <a:avLst/>
                          </a:prstGeom>
                        </pic:spPr>
                      </pic:pic>
                    </a:graphicData>
                  </a:graphic>
                </wp:inline>
              </w:drawing>
            </w:r>
          </w:p>
          <w:p w:rsidR="006F2C73" w:rsidRPr="001150FF" w:rsidRDefault="006F2C73"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Fog (3.9-11.2 u)</w:t>
            </w:r>
          </w:p>
          <w:p w:rsidR="006F2C73" w:rsidRPr="001150FF"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5BA77BFC" wp14:editId="434C6ACF">
                  <wp:extent cx="2449902" cy="24154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Fog.png"/>
                          <pic:cNvPicPr/>
                        </pic:nvPicPr>
                        <pic:blipFill>
                          <a:blip r:embed="rId37">
                            <a:extLst>
                              <a:ext uri="{28A0092B-C50C-407E-A947-70E740481C1C}">
                                <a14:useLocalDpi xmlns:a14="http://schemas.microsoft.com/office/drawing/2010/main" val="0"/>
                              </a:ext>
                            </a:extLst>
                          </a:blip>
                          <a:stretch>
                            <a:fillRect/>
                          </a:stretch>
                        </pic:blipFill>
                        <pic:spPr>
                          <a:xfrm>
                            <a:off x="0" y="0"/>
                            <a:ext cx="2450734" cy="241622"/>
                          </a:xfrm>
                          <a:prstGeom prst="rect">
                            <a:avLst/>
                          </a:prstGeom>
                        </pic:spPr>
                      </pic:pic>
                    </a:graphicData>
                  </a:graphic>
                </wp:inline>
              </w:drawing>
            </w:r>
          </w:p>
          <w:p w:rsidR="006F2C73" w:rsidRPr="001150FF" w:rsidRDefault="006F2C73" w:rsidP="00616330">
            <w:pPr>
              <w:pStyle w:val="Tableheading"/>
              <w:snapToGrid w:val="0"/>
              <w:spacing w:before="120" w:after="120"/>
              <w:rPr>
                <w:rFonts w:ascii="Arial" w:hAnsi="Arial" w:cs="Arial"/>
                <w:bCs/>
                <w:sz w:val="20"/>
                <w:szCs w:val="20"/>
              </w:rPr>
            </w:pPr>
            <w:r w:rsidRPr="001150FF">
              <w:rPr>
                <w:rFonts w:ascii="Arial" w:hAnsi="Arial" w:cs="Arial"/>
                <w:bCs/>
                <w:sz w:val="20"/>
                <w:szCs w:val="20"/>
              </w:rPr>
              <w:t>Derived – Upper Level Info (11.2-6.19 u)</w:t>
            </w:r>
          </w:p>
          <w:p w:rsidR="006F2C73" w:rsidRPr="001150FF" w:rsidRDefault="006F2C73" w:rsidP="00616330">
            <w:pPr>
              <w:pStyle w:val="Tableheading"/>
              <w:snapToGrid w:val="0"/>
              <w:spacing w:before="120" w:after="120"/>
              <w:rPr>
                <w:rFonts w:ascii="Arial" w:hAnsi="Arial" w:cs="Arial"/>
                <w:bCs/>
                <w:sz w:val="20"/>
                <w:szCs w:val="20"/>
              </w:rPr>
            </w:pPr>
            <w:r w:rsidRPr="001A66AA">
              <w:rPr>
                <w:rFonts w:ascii="Arial" w:hAnsi="Arial" w:cs="Arial"/>
                <w:bCs/>
                <w:noProof/>
                <w:sz w:val="20"/>
                <w:szCs w:val="20"/>
                <w:lang w:eastAsia="en-US"/>
              </w:rPr>
              <w:drawing>
                <wp:inline distT="0" distB="0" distL="0" distR="0" wp14:anchorId="65AA4F21" wp14:editId="51AA8D36">
                  <wp:extent cx="2449902" cy="258556"/>
                  <wp:effectExtent l="0" t="0" r="762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colorbar_Derived_UpLvl.png"/>
                          <pic:cNvPicPr/>
                        </pic:nvPicPr>
                        <pic:blipFill>
                          <a:blip r:embed="rId40">
                            <a:extLst>
                              <a:ext uri="{28A0092B-C50C-407E-A947-70E740481C1C}">
                                <a14:useLocalDpi xmlns:a14="http://schemas.microsoft.com/office/drawing/2010/main" val="0"/>
                              </a:ext>
                            </a:extLst>
                          </a:blip>
                          <a:stretch>
                            <a:fillRect/>
                          </a:stretch>
                        </pic:blipFill>
                        <pic:spPr>
                          <a:xfrm>
                            <a:off x="0" y="0"/>
                            <a:ext cx="2496972" cy="263524"/>
                          </a:xfrm>
                          <a:prstGeom prst="rect">
                            <a:avLst/>
                          </a:prstGeom>
                        </pic:spPr>
                      </pic:pic>
                    </a:graphicData>
                  </a:graphic>
                </wp:inline>
              </w:drawing>
            </w:r>
          </w:p>
          <w:p w:rsidR="006F2C73" w:rsidRPr="00294B7B" w:rsidRDefault="006F2C73" w:rsidP="00616330">
            <w:pPr>
              <w:pStyle w:val="Tableheading"/>
              <w:snapToGrid w:val="0"/>
              <w:spacing w:before="120" w:after="120"/>
              <w:rPr>
                <w:rFonts w:ascii="Arial" w:hAnsi="Arial" w:cs="Arial"/>
                <w:b w:val="0"/>
                <w:bCs/>
                <w:sz w:val="20"/>
                <w:szCs w:val="20"/>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Equidistant Cylindrical</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proofErr w:type="spellStart"/>
            <w:r w:rsidRPr="009211C5">
              <w:rPr>
                <w:rFonts w:ascii="Arial" w:hAnsi="Arial" w:cs="Arial"/>
                <w:b w:val="0"/>
                <w:bCs/>
                <w:i/>
                <w:color w:val="3333FF"/>
                <w:sz w:val="20"/>
                <w:szCs w:val="20"/>
              </w:rPr>
              <w:t>Eq</w:t>
            </w:r>
            <w:proofErr w:type="spellEnd"/>
            <w:r w:rsidRPr="009211C5">
              <w:rPr>
                <w:rFonts w:ascii="Arial" w:hAnsi="Arial" w:cs="Arial"/>
                <w:b w:val="0"/>
                <w:bCs/>
                <w:i/>
                <w:color w:val="3333FF"/>
                <w:sz w:val="20"/>
                <w:szCs w:val="20"/>
              </w:rPr>
              <w:t xml:space="preserve"> Cylindrical</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Scale is set to </w:t>
            </w:r>
            <w:proofErr w:type="spellStart"/>
            <w:r w:rsidRPr="009211C5">
              <w:rPr>
                <w:rFonts w:ascii="Arial" w:hAnsi="Arial" w:cs="Arial"/>
                <w:bCs/>
                <w:szCs w:val="22"/>
              </w:rPr>
              <w:t>Eq</w:t>
            </w:r>
            <w:proofErr w:type="spellEnd"/>
            <w:r w:rsidRPr="009211C5">
              <w:rPr>
                <w:rFonts w:ascii="Arial" w:hAnsi="Arial" w:cs="Arial"/>
                <w:bCs/>
                <w:szCs w:val="22"/>
              </w:rPr>
              <w:t xml:space="preserve"> Cylindrical</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6F843DC" wp14:editId="4D501055">
                  <wp:extent cx="2499332" cy="1699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Meso_ac_Ch08_6.19um_EqCy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2508" cy="1701563"/>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AK Region (Polar Stereographic)</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 w:val="20"/>
                <w:szCs w:val="20"/>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AKREGI</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Alaska</w:t>
            </w:r>
            <w:r w:rsidRPr="009211C5">
              <w:rPr>
                <w:rFonts w:ascii="Arial" w:hAnsi="Arial" w:cs="Arial"/>
                <w:b w:val="0"/>
                <w:bCs/>
                <w:szCs w:val="22"/>
              </w:rPr>
              <w:t xml:space="preserve"> 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A portion of the product </w:t>
            </w:r>
            <w:r w:rsidRPr="009211C5">
              <w:rPr>
                <w:rFonts w:ascii="Arial" w:hAnsi="Arial" w:cs="Arial"/>
                <w:bCs/>
                <w:szCs w:val="22"/>
              </w:rPr>
              <w:t>may be</w:t>
            </w:r>
            <w:r w:rsidRPr="009211C5">
              <w:rPr>
                <w:rFonts w:ascii="Arial" w:hAnsi="Arial" w:cs="Arial"/>
                <w:b w:val="0"/>
                <w:bCs/>
                <w:szCs w:val="22"/>
              </w:rPr>
              <w:t xml:space="preserve"> visible. If so, the product continues looping and updating</w:t>
            </w:r>
          </w:p>
          <w:p w:rsidR="006F2C73" w:rsidRPr="009211C5" w:rsidRDefault="006F2C73" w:rsidP="00883277">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138F7CAD" wp14:editId="02AEACA1">
                  <wp:extent cx="2484408" cy="173230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Meso_ac_Ch08_6.19um_AKReg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82784" cy="1731168"/>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HI Region (Mercator)</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HIREGI</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Hawaii</w:t>
            </w:r>
            <w:r w:rsidRPr="009211C5">
              <w:rPr>
                <w:rFonts w:ascii="Arial" w:hAnsi="Arial" w:cs="Arial"/>
                <w:b w:val="0"/>
                <w:bCs/>
                <w:szCs w:val="22"/>
              </w:rPr>
              <w:t xml:space="preserve"> 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 portion of the product may be visible. If so, the product continues looping and updating</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noProof/>
                <w:szCs w:val="22"/>
                <w:lang w:eastAsia="en-US"/>
              </w:rPr>
              <w:drawing>
                <wp:inline distT="0" distB="0" distL="0" distR="0" wp14:anchorId="02213D50" wp14:editId="5039C89B">
                  <wp:extent cx="2829464" cy="1656271"/>
                  <wp:effectExtent l="0" t="0" r="952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roj_HIReg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2735" cy="1658186"/>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CONUS (Lambert Conformal)</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t>
            </w:r>
            <w:proofErr w:type="spellStart"/>
            <w:r w:rsidRPr="009211C5">
              <w:rPr>
                <w:rFonts w:ascii="Arial" w:hAnsi="Arial" w:cs="Arial"/>
                <w:b w:val="0"/>
                <w:bCs/>
                <w:i/>
                <w:color w:val="3333FF"/>
                <w:sz w:val="20"/>
                <w:szCs w:val="20"/>
              </w:rPr>
              <w:t>WConus</w:t>
            </w:r>
            <w:proofErr w:type="spellEnd"/>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West CONUS</w:t>
            </w:r>
            <w:r w:rsidRPr="009211C5">
              <w:rPr>
                <w:rFonts w:ascii="Arial" w:hAnsi="Arial" w:cs="Arial"/>
                <w:b w:val="0"/>
                <w:bCs/>
                <w:szCs w:val="22"/>
              </w:rPr>
              <w:t xml:space="preserve"> 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 portion of the product may be visible. If so, the product continues looping and updating</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noProof/>
                <w:szCs w:val="22"/>
                <w:lang w:eastAsia="en-US"/>
              </w:rPr>
              <w:drawing>
                <wp:inline distT="0" distB="0" distL="0" distR="0" wp14:anchorId="53D1C908" wp14:editId="321A0B3A">
                  <wp:extent cx="2829463" cy="151824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roj_WCONU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2735" cy="1520005"/>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u w:val="single"/>
              </w:rPr>
            </w:pPr>
            <w:r w:rsidRPr="009211C5">
              <w:rPr>
                <w:rFonts w:ascii="Arial" w:hAnsi="Arial" w:cs="Arial"/>
                <w:bCs/>
                <w:szCs w:val="22"/>
                <w:u w:val="single"/>
              </w:rPr>
              <w:t>West Full Disk</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CAVE select </w:t>
            </w: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GOES-R WFD</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9211C5" w:rsidTr="00883277">
        <w:trPr>
          <w:cantSplit/>
        </w:trPr>
        <w:tc>
          <w:tcPr>
            <w:tcW w:w="1020" w:type="dxa"/>
            <w:vMerge/>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Scale is set to the </w:t>
            </w:r>
            <w:r w:rsidRPr="009211C5">
              <w:rPr>
                <w:rFonts w:ascii="Arial" w:hAnsi="Arial" w:cs="Arial"/>
                <w:bCs/>
                <w:szCs w:val="22"/>
              </w:rPr>
              <w:t xml:space="preserve">West Full Disk </w:t>
            </w:r>
            <w:r w:rsidRPr="009211C5">
              <w:rPr>
                <w:rFonts w:ascii="Arial" w:hAnsi="Arial" w:cs="Arial"/>
                <w:b w:val="0"/>
                <w:bCs/>
                <w:szCs w:val="22"/>
              </w:rPr>
              <w:t>projection view (see below).</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Frames are set to 15</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and continues looping and updating</w:t>
            </w:r>
          </w:p>
          <w:p w:rsidR="006F2C73" w:rsidRPr="009211C5" w:rsidRDefault="006F2C73" w:rsidP="00883277">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2C2D8950" wp14:editId="69F98259">
                  <wp:extent cx="2087592" cy="1863802"/>
                  <wp:effectExtent l="0" t="0" r="8255"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WMeso_ac_Ch08_6.19um_WFD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90231" cy="1866158"/>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98" w:name="_Ref384379318"/>
          </w:p>
        </w:tc>
        <w:bookmarkEnd w:id="98"/>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S</w:t>
            </w:r>
            <w:r w:rsidRPr="009211C5">
              <w:rPr>
                <w:rFonts w:ascii="Arial" w:hAnsi="Arial" w:cs="Arial"/>
                <w:b w:val="0"/>
                <w:bCs/>
                <w:szCs w:val="22"/>
              </w:rPr>
              <w:t>wap the product into a side pane</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815879">
              <w:rPr>
                <w:rFonts w:ascii="Arial" w:hAnsi="Arial" w:cs="Arial"/>
                <w:b w:val="0"/>
                <w:bCs/>
                <w:szCs w:val="22"/>
              </w:rPr>
              <w:t>2814,</w:t>
            </w:r>
            <w:r w:rsidRPr="009211C5">
              <w:rPr>
                <w:rFonts w:ascii="Arial" w:hAnsi="Arial" w:cs="Arial"/>
                <w:b w:val="0"/>
                <w:bCs/>
                <w:szCs w:val="22"/>
              </w:rPr>
              <w:t xml:space="preserve"> 2815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scale is set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_Ref386181977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147</w:t>
            </w:r>
            <w:r>
              <w:rPr>
                <w:rFonts w:ascii="Arial" w:hAnsi="Arial" w:cs="Arial"/>
                <w:bCs/>
                <w:szCs w:val="22"/>
                <w:highlight w:val="yellow"/>
              </w:rPr>
              <w:fldChar w:fldCharType="end"/>
            </w:r>
            <w:r w:rsidRPr="009211C5">
              <w:rPr>
                <w:rFonts w:ascii="Arial" w:hAnsi="Arial" w:cs="Arial"/>
                <w:bCs/>
                <w:szCs w:val="22"/>
              </w:rPr>
              <w:t xml:space="preserve"> </w:t>
            </w:r>
            <w:r w:rsidRPr="009211C5">
              <w:rPr>
                <w:rFonts w:ascii="Arial" w:hAnsi="Arial" w:cs="Arial"/>
                <w:b w:val="0"/>
                <w:bCs/>
                <w:szCs w:val="22"/>
              </w:rPr>
              <w:t xml:space="preserve">thru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_Ref384379318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156</w:t>
            </w:r>
            <w:r w:rsidRPr="009211C5">
              <w:rPr>
                <w:rFonts w:ascii="Arial" w:hAnsi="Arial" w:cs="Arial"/>
                <w:bCs/>
                <w:szCs w:val="22"/>
                <w:highlight w:val="yellow"/>
              </w:rPr>
              <w:fldChar w:fldCharType="end"/>
            </w:r>
            <w:r w:rsidRPr="009211C5">
              <w:rPr>
                <w:rFonts w:ascii="Arial" w:hAnsi="Arial" w:cs="Arial"/>
                <w:b w:val="0"/>
                <w:bCs/>
                <w:szCs w:val="22"/>
              </w:rPr>
              <w:t xml:space="preserve"> for the following channels:</w:t>
            </w:r>
          </w:p>
          <w:p w:rsidR="0045247D" w:rsidRPr="00883277" w:rsidRDefault="006F2C73" w:rsidP="00883277">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0045247D">
              <w:rPr>
                <w:rFonts w:ascii="Arial" w:hAnsi="Arial" w:cs="Arial"/>
                <w:b w:val="0"/>
                <w:bCs/>
                <w:i/>
                <w:color w:val="3333FF"/>
                <w:sz w:val="20"/>
                <w:szCs w:val="20"/>
              </w:rPr>
              <w:tab/>
            </w:r>
            <w:r w:rsidRPr="009211C5">
              <w:rPr>
                <w:rFonts w:ascii="Arial" w:hAnsi="Arial" w:cs="Arial"/>
                <w:b w:val="0"/>
                <w:bCs/>
                <w:i/>
                <w:color w:val="3333FF"/>
                <w:sz w:val="20"/>
                <w:szCs w:val="20"/>
              </w:rPr>
              <w:t>Channel 13</w:t>
            </w:r>
            <w:r>
              <w:rPr>
                <w:rFonts w:ascii="Arial" w:hAnsi="Arial" w:cs="Arial"/>
                <w:b w:val="0"/>
                <w:bCs/>
                <w:i/>
                <w:sz w:val="20"/>
                <w:szCs w:val="20"/>
              </w:rPr>
              <w:t>(</w:t>
            </w:r>
            <w:r w:rsidRPr="001572EF">
              <w:rPr>
                <w:rFonts w:ascii="Arial" w:hAnsi="Arial" w:cs="Arial"/>
                <w:b w:val="0"/>
                <w:bCs/>
                <w:i/>
                <w:color w:val="3333FF"/>
                <w:sz w:val="20"/>
                <w:szCs w:val="20"/>
              </w:rPr>
              <w:t>10.35u</w:t>
            </w:r>
            <w:r>
              <w:rPr>
                <w:rFonts w:ascii="Arial" w:hAnsi="Arial" w:cs="Arial"/>
                <w:b w:val="0"/>
                <w:bCs/>
                <w:i/>
                <w:color w:val="3333FF"/>
                <w:sz w:val="20"/>
                <w:szCs w:val="20"/>
              </w:rPr>
              <w: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0045247D">
              <w:rPr>
                <w:rFonts w:ascii="Arial" w:hAnsi="Arial" w:cs="Arial"/>
                <w:b w:val="0"/>
                <w:bCs/>
                <w:i/>
                <w:color w:val="3333FF"/>
                <w:sz w:val="20"/>
                <w:szCs w:val="20"/>
              </w:rPr>
              <w:tab/>
              <w:t>Cloud Phase</w:t>
            </w:r>
            <w:r w:rsidRPr="009211C5">
              <w:rPr>
                <w:rFonts w:ascii="Arial" w:hAnsi="Arial" w:cs="Arial"/>
                <w:b w:val="0"/>
                <w:bCs/>
                <w:i/>
                <w:color w:val="3333FF"/>
                <w:sz w:val="20"/>
                <w:szCs w:val="20"/>
              </w:rPr>
              <w:t xml:space="preserve"> (</w:t>
            </w:r>
            <w:r w:rsidR="0045247D">
              <w:rPr>
                <w:rFonts w:ascii="Arial" w:hAnsi="Arial" w:cs="Arial"/>
                <w:b w:val="0"/>
                <w:bCs/>
                <w:i/>
                <w:color w:val="3333FF"/>
                <w:sz w:val="20"/>
                <w:szCs w:val="20"/>
              </w:rPr>
              <w:t>8.5-</w:t>
            </w:r>
            <w:r w:rsidRPr="009211C5">
              <w:rPr>
                <w:rFonts w:ascii="Arial" w:hAnsi="Arial" w:cs="Arial"/>
                <w:b w:val="0"/>
                <w:bCs/>
                <w:i/>
                <w:color w:val="3333FF"/>
                <w:sz w:val="20"/>
                <w:szCs w:val="20"/>
              </w:rPr>
              <w:t>11.2</w:t>
            </w:r>
            <w:r>
              <w:rPr>
                <w:rFonts w:ascii="Arial" w:hAnsi="Arial" w:cs="Arial"/>
                <w:b w:val="0"/>
                <w:bCs/>
                <w:i/>
                <w:color w:val="3333FF"/>
                <w:sz w:val="20"/>
                <w:szCs w:val="20"/>
              </w:rPr>
              <w:t xml:space="preserve"> </w:t>
            </w:r>
            <w:r w:rsidRPr="009211C5">
              <w:rPr>
                <w:rFonts w:ascii="Arial" w:hAnsi="Arial" w:cs="Arial"/>
                <w:b w:val="0"/>
                <w:bCs/>
                <w:i/>
                <w:color w:val="3333FF"/>
                <w:sz w:val="20"/>
                <w:szCs w:val="20"/>
              </w:rPr>
              <w:t>u)</w:t>
            </w:r>
          </w:p>
          <w:p w:rsidR="006F2C73" w:rsidRPr="00883277" w:rsidRDefault="0045247D" w:rsidP="00883277">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RGB Composite:</w:t>
            </w:r>
            <w:r w:rsidR="006F2C73">
              <w:rPr>
                <w:rFonts w:ascii="Arial" w:hAnsi="Arial" w:cs="Arial"/>
                <w:b w:val="0"/>
                <w:bCs/>
                <w:i/>
                <w:color w:val="3333FF"/>
                <w:sz w:val="20"/>
                <w:szCs w:val="20"/>
              </w:rPr>
              <w:tab/>
            </w:r>
            <w:r>
              <w:rPr>
                <w:rFonts w:ascii="Arial" w:hAnsi="Arial" w:cs="Arial"/>
                <w:b w:val="0"/>
                <w:bCs/>
                <w:i/>
                <w:color w:val="3333FF"/>
                <w:sz w:val="20"/>
                <w:szCs w:val="20"/>
              </w:rPr>
              <w:t>Daytime Composite #5</w:t>
            </w:r>
          </w:p>
          <w:p w:rsidR="00C845C6" w:rsidRPr="009211C5" w:rsidRDefault="00C845C6" w:rsidP="00883277">
            <w:pPr>
              <w:pStyle w:val="Tableheading"/>
              <w:numPr>
                <w:ilvl w:val="0"/>
                <w:numId w:val="9"/>
              </w:numPr>
              <w:snapToGrid w:val="0"/>
              <w:spacing w:beforeLines="20" w:before="48" w:afterLines="20" w:after="48"/>
              <w:jc w:val="left"/>
              <w:rPr>
                <w:rFonts w:ascii="Arial" w:hAnsi="Arial" w:cs="Arial"/>
                <w:b w:val="0"/>
                <w:bCs/>
                <w:szCs w:val="22"/>
              </w:rPr>
            </w:pP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With Legacy: GOES-R + GOES-13</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733C82">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99" w:name="_Ref386182088"/>
          </w:p>
        </w:tc>
        <w:bookmarkEnd w:id="99"/>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45247D" w:rsidRPr="00294B7B" w:rsidTr="00640FF0">
        <w:trPr>
          <w:cantSplit/>
        </w:trPr>
        <w:tc>
          <w:tcPr>
            <w:tcW w:w="9596" w:type="dxa"/>
            <w:gridSpan w:val="6"/>
            <w:shd w:val="clear" w:color="auto" w:fill="EAF1DD" w:themeFill="accent3" w:themeFillTint="33"/>
          </w:tcPr>
          <w:p w:rsidR="0045247D" w:rsidRPr="009211C5" w:rsidRDefault="0045247D" w:rsidP="00640FF0">
            <w:pPr>
              <w:pStyle w:val="Tableheading"/>
              <w:keepNext/>
              <w:snapToGrid w:val="0"/>
              <w:spacing w:before="120" w:after="120"/>
              <w:jc w:val="left"/>
              <w:rPr>
                <w:rFonts w:ascii="Arial" w:hAnsi="Arial" w:cs="Arial"/>
                <w:bCs/>
                <w:szCs w:val="22"/>
              </w:rPr>
            </w:pPr>
            <w:r>
              <w:rPr>
                <w:rFonts w:ascii="Arial" w:hAnsi="Arial" w:cs="Arial"/>
                <w:bCs/>
                <w:szCs w:val="22"/>
              </w:rPr>
              <w:lastRenderedPageBreak/>
              <w:t xml:space="preserve">East </w:t>
            </w:r>
            <w:proofErr w:type="spellStart"/>
            <w:r>
              <w:rPr>
                <w:rFonts w:ascii="Arial" w:hAnsi="Arial" w:cs="Arial"/>
                <w:bCs/>
                <w:szCs w:val="22"/>
              </w:rPr>
              <w:t>Mesoscale</w:t>
            </w:r>
            <w:proofErr w:type="spellEnd"/>
          </w:p>
        </w:tc>
      </w:tr>
      <w:tr w:rsidR="00D712BD" w:rsidRPr="00E50747" w:rsidTr="00640FF0">
        <w:trPr>
          <w:cantSplit/>
        </w:trPr>
        <w:tc>
          <w:tcPr>
            <w:tcW w:w="1020" w:type="dxa"/>
            <w:vMerge w:val="restart"/>
            <w:vAlign w:val="center"/>
          </w:tcPr>
          <w:p w:rsidR="00D712BD" w:rsidRPr="00E50747" w:rsidRDefault="00D712BD"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640FF0">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640FF0">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40FF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640FF0">
            <w:pPr>
              <w:pStyle w:val="Tableheading"/>
              <w:snapToGrid w:val="0"/>
              <w:spacing w:beforeLines="20" w:before="48" w:afterLines="20" w:after="48"/>
              <w:ind w:left="294"/>
              <w:jc w:val="left"/>
              <w:rPr>
                <w:rFonts w:ascii="Arial" w:hAnsi="Arial" w:cs="Arial"/>
                <w:b w:val="0"/>
                <w:bCs/>
                <w:szCs w:val="22"/>
              </w:rPr>
            </w:pPr>
          </w:p>
        </w:tc>
      </w:tr>
      <w:tr w:rsidR="002B3099" w:rsidRPr="00E50747" w:rsidTr="00640FF0">
        <w:trPr>
          <w:cantSplit/>
        </w:trPr>
        <w:tc>
          <w:tcPr>
            <w:tcW w:w="1020" w:type="dxa"/>
            <w:vMerge/>
            <w:vAlign w:val="center"/>
          </w:tcPr>
          <w:p w:rsidR="002B3099" w:rsidRPr="00E50747" w:rsidRDefault="002B3099"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2B3099" w:rsidRPr="00294B7B" w:rsidRDefault="002B3099" w:rsidP="00640FF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2B3099" w:rsidRPr="009211C5" w:rsidRDefault="002B3099" w:rsidP="00640FF0">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2B3099" w:rsidRPr="009211C5" w:rsidRDefault="002B3099"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2B3099" w:rsidRPr="009211C5" w:rsidRDefault="002B3099" w:rsidP="00640FF0">
            <w:pPr>
              <w:pStyle w:val="Tableheading"/>
              <w:snapToGrid w:val="0"/>
              <w:spacing w:beforeLines="20" w:before="48" w:afterLines="20" w:after="48"/>
              <w:jc w:val="left"/>
              <w:rPr>
                <w:rFonts w:ascii="Arial" w:hAnsi="Arial" w:cs="Arial"/>
                <w:b w:val="0"/>
                <w:bCs/>
                <w:szCs w:val="22"/>
              </w:rPr>
            </w:pPr>
          </w:p>
        </w:tc>
      </w:tr>
      <w:tr w:rsidR="0045247D" w:rsidRPr="00294B7B" w:rsidTr="00640FF0">
        <w:trPr>
          <w:cantSplit/>
        </w:trPr>
        <w:tc>
          <w:tcPr>
            <w:tcW w:w="1020" w:type="dxa"/>
            <w:vMerge w:val="restart"/>
            <w:vAlign w:val="center"/>
          </w:tcPr>
          <w:p w:rsidR="0045247D" w:rsidRPr="009211C5" w:rsidRDefault="0045247D"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45247D" w:rsidRPr="009211C5" w:rsidRDefault="0045247D"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If data is available, repeat </w:t>
            </w:r>
            <w:r w:rsidR="002B3099" w:rsidRPr="009211C5">
              <w:rPr>
                <w:rFonts w:ascii="Arial" w:hAnsi="Arial" w:cs="Arial"/>
                <w:bCs/>
                <w:szCs w:val="22"/>
                <w:highlight w:val="yellow"/>
              </w:rPr>
              <w:t xml:space="preserve">Step </w:t>
            </w:r>
            <w:r w:rsidR="002B3099">
              <w:rPr>
                <w:rFonts w:ascii="Arial" w:hAnsi="Arial" w:cs="Arial"/>
                <w:bCs/>
                <w:szCs w:val="22"/>
                <w:highlight w:val="yellow"/>
              </w:rPr>
              <w:fldChar w:fldCharType="begin"/>
            </w:r>
            <w:r w:rsidR="002B3099">
              <w:rPr>
                <w:rFonts w:ascii="Arial" w:hAnsi="Arial" w:cs="Arial"/>
                <w:bCs/>
                <w:szCs w:val="22"/>
                <w:highlight w:val="yellow"/>
              </w:rPr>
              <w:instrText xml:space="preserve"> REF _Ref386181977 \r \h </w:instrText>
            </w:r>
            <w:r w:rsidR="002B3099">
              <w:rPr>
                <w:rFonts w:ascii="Arial" w:hAnsi="Arial" w:cs="Arial"/>
                <w:bCs/>
                <w:szCs w:val="22"/>
                <w:highlight w:val="yellow"/>
              </w:rPr>
            </w:r>
            <w:r w:rsidR="002B3099">
              <w:rPr>
                <w:rFonts w:ascii="Arial" w:hAnsi="Arial" w:cs="Arial"/>
                <w:bCs/>
                <w:szCs w:val="22"/>
                <w:highlight w:val="yellow"/>
              </w:rPr>
              <w:fldChar w:fldCharType="separate"/>
            </w:r>
            <w:r w:rsidR="00E97910">
              <w:rPr>
                <w:rFonts w:ascii="Arial" w:hAnsi="Arial" w:cs="Arial"/>
                <w:bCs/>
                <w:szCs w:val="22"/>
                <w:highlight w:val="yellow"/>
              </w:rPr>
              <w:t>147</w:t>
            </w:r>
            <w:r w:rsidR="002B3099">
              <w:rPr>
                <w:rFonts w:ascii="Arial" w:hAnsi="Arial" w:cs="Arial"/>
                <w:bCs/>
                <w:szCs w:val="22"/>
                <w:highlight w:val="yellow"/>
              </w:rPr>
              <w:fldChar w:fldCharType="end"/>
            </w:r>
            <w:r w:rsidR="002B3099" w:rsidRPr="009211C5">
              <w:rPr>
                <w:rFonts w:ascii="Arial" w:hAnsi="Arial" w:cs="Arial"/>
                <w:bCs/>
                <w:szCs w:val="22"/>
              </w:rPr>
              <w:t xml:space="preserve"> </w:t>
            </w:r>
            <w:r w:rsidR="002B3099" w:rsidRPr="009211C5">
              <w:rPr>
                <w:rFonts w:ascii="Arial" w:hAnsi="Arial" w:cs="Arial"/>
                <w:b w:val="0"/>
                <w:bCs/>
                <w:szCs w:val="22"/>
              </w:rPr>
              <w:t xml:space="preserve">thru </w:t>
            </w:r>
            <w:r w:rsidR="002B3099" w:rsidRPr="009211C5">
              <w:rPr>
                <w:rFonts w:ascii="Arial" w:hAnsi="Arial" w:cs="Arial"/>
                <w:bCs/>
                <w:szCs w:val="22"/>
                <w:highlight w:val="yellow"/>
              </w:rPr>
              <w:t xml:space="preserve">Step </w:t>
            </w:r>
            <w:r w:rsidR="002B3099" w:rsidRPr="009211C5">
              <w:rPr>
                <w:rFonts w:ascii="Arial" w:hAnsi="Arial" w:cs="Arial"/>
                <w:bCs/>
                <w:szCs w:val="22"/>
                <w:highlight w:val="yellow"/>
              </w:rPr>
              <w:fldChar w:fldCharType="begin"/>
            </w:r>
            <w:r w:rsidR="002B3099" w:rsidRPr="009211C5">
              <w:rPr>
                <w:rFonts w:ascii="Arial" w:hAnsi="Arial" w:cs="Arial"/>
                <w:bCs/>
                <w:szCs w:val="22"/>
                <w:highlight w:val="yellow"/>
              </w:rPr>
              <w:instrText xml:space="preserve"> REF _Ref384379318 \r \h </w:instrText>
            </w:r>
            <w:r w:rsidR="002B3099">
              <w:rPr>
                <w:rFonts w:ascii="Arial" w:hAnsi="Arial" w:cs="Arial"/>
                <w:bCs/>
                <w:szCs w:val="22"/>
                <w:highlight w:val="yellow"/>
              </w:rPr>
              <w:instrText xml:space="preserve"> \* MERGEFORMAT </w:instrText>
            </w:r>
            <w:r w:rsidR="002B3099" w:rsidRPr="009211C5">
              <w:rPr>
                <w:rFonts w:ascii="Arial" w:hAnsi="Arial" w:cs="Arial"/>
                <w:bCs/>
                <w:szCs w:val="22"/>
                <w:highlight w:val="yellow"/>
              </w:rPr>
            </w:r>
            <w:r w:rsidR="002B3099" w:rsidRPr="009211C5">
              <w:rPr>
                <w:rFonts w:ascii="Arial" w:hAnsi="Arial" w:cs="Arial"/>
                <w:bCs/>
                <w:szCs w:val="22"/>
                <w:highlight w:val="yellow"/>
              </w:rPr>
              <w:fldChar w:fldCharType="separate"/>
            </w:r>
            <w:r w:rsidR="00E97910">
              <w:rPr>
                <w:rFonts w:ascii="Arial" w:hAnsi="Arial" w:cs="Arial"/>
                <w:bCs/>
                <w:szCs w:val="22"/>
                <w:highlight w:val="yellow"/>
              </w:rPr>
              <w:t>156</w:t>
            </w:r>
            <w:r w:rsidR="002B3099" w:rsidRPr="009211C5">
              <w:rPr>
                <w:rFonts w:ascii="Arial" w:hAnsi="Arial" w:cs="Arial"/>
                <w:bCs/>
                <w:szCs w:val="22"/>
                <w:highlight w:val="yellow"/>
              </w:rPr>
              <w:fldChar w:fldCharType="end"/>
            </w:r>
            <w:r w:rsidR="002B3099" w:rsidRPr="009211C5">
              <w:rPr>
                <w:rFonts w:ascii="Arial" w:hAnsi="Arial" w:cs="Arial"/>
                <w:b w:val="0"/>
                <w:bCs/>
                <w:szCs w:val="22"/>
              </w:rPr>
              <w:t xml:space="preserve"> </w:t>
            </w:r>
            <w:r w:rsidRPr="009211C5">
              <w:rPr>
                <w:rFonts w:ascii="Arial" w:hAnsi="Arial" w:cs="Arial"/>
                <w:b w:val="0"/>
                <w:bCs/>
                <w:szCs w:val="22"/>
              </w:rPr>
              <w:t xml:space="preserve">for </w:t>
            </w:r>
            <w:r>
              <w:rPr>
                <w:rFonts w:ascii="Arial" w:hAnsi="Arial" w:cs="Arial"/>
                <w:bCs/>
                <w:szCs w:val="22"/>
              </w:rPr>
              <w:t xml:space="preserve">East </w:t>
            </w:r>
            <w:proofErr w:type="spellStart"/>
            <w:r>
              <w:rPr>
                <w:rFonts w:ascii="Arial" w:hAnsi="Arial" w:cs="Arial"/>
                <w:bCs/>
                <w:szCs w:val="22"/>
              </w:rPr>
              <w:t>Mesoscale</w:t>
            </w:r>
            <w:proofErr w:type="spellEnd"/>
            <w:r w:rsidRPr="009211C5">
              <w:rPr>
                <w:rFonts w:ascii="Arial" w:hAnsi="Arial" w:cs="Arial"/>
                <w:bCs/>
                <w:szCs w:val="22"/>
              </w:rPr>
              <w:t xml:space="preserve"> (EMESO)</w:t>
            </w:r>
            <w:r w:rsidRPr="009211C5">
              <w:rPr>
                <w:rFonts w:ascii="Arial" w:hAnsi="Arial" w:cs="Arial"/>
                <w:b w:val="0"/>
                <w:bCs/>
                <w:szCs w:val="22"/>
              </w:rPr>
              <w:t xml:space="preserve"> data</w:t>
            </w:r>
            <w:r>
              <w:rPr>
                <w:rFonts w:ascii="Arial" w:hAnsi="Arial" w:cs="Arial"/>
                <w:b w:val="0"/>
                <w:bCs/>
                <w:szCs w:val="22"/>
              </w:rPr>
              <w:t xml:space="preserve"> using </w:t>
            </w:r>
            <w:r w:rsidRPr="009211C5">
              <w:rPr>
                <w:rFonts w:ascii="Arial" w:hAnsi="Arial" w:cs="Arial"/>
                <w:b w:val="0"/>
                <w:bCs/>
                <w:szCs w:val="22"/>
              </w:rPr>
              <w:t>the following channel</w:t>
            </w:r>
            <w:r>
              <w:rPr>
                <w:rFonts w:ascii="Arial" w:hAnsi="Arial" w:cs="Arial"/>
                <w:b w:val="0"/>
                <w:bCs/>
                <w:szCs w:val="22"/>
              </w:rPr>
              <w:t xml:space="preserve"> selection</w:t>
            </w:r>
            <w:r w:rsidRPr="009211C5">
              <w:rPr>
                <w:rFonts w:ascii="Arial" w:hAnsi="Arial" w:cs="Arial"/>
                <w:b w:val="0"/>
                <w:bCs/>
                <w:szCs w:val="22"/>
              </w:rPr>
              <w:t>s:</w:t>
            </w:r>
          </w:p>
          <w:p w:rsidR="0045247D" w:rsidRPr="009211C5" w:rsidRDefault="0045247D" w:rsidP="00640FF0">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002B3099">
              <w:rPr>
                <w:rFonts w:ascii="Arial" w:hAnsi="Arial" w:cs="Arial"/>
                <w:b w:val="0"/>
                <w:bCs/>
                <w:i/>
                <w:color w:val="3333FF"/>
                <w:sz w:val="20"/>
                <w:szCs w:val="20"/>
              </w:rPr>
              <w:tab/>
            </w:r>
            <w:r w:rsidRPr="009211C5">
              <w:rPr>
                <w:rFonts w:ascii="Arial" w:hAnsi="Arial" w:cs="Arial"/>
                <w:b w:val="0"/>
                <w:bCs/>
                <w:i/>
                <w:color w:val="3333FF"/>
                <w:sz w:val="20"/>
                <w:szCs w:val="20"/>
              </w:rPr>
              <w:t>Channel 1</w:t>
            </w:r>
            <w:r>
              <w:rPr>
                <w:rFonts w:ascii="Arial" w:hAnsi="Arial" w:cs="Arial"/>
                <w:b w:val="0"/>
                <w:bCs/>
                <w:i/>
                <w:color w:val="3333FF"/>
                <w:sz w:val="20"/>
                <w:szCs w:val="20"/>
              </w:rPr>
              <w:t>6(13</w:t>
            </w:r>
            <w:r w:rsidRPr="009211C5">
              <w:rPr>
                <w:rFonts w:ascii="Arial" w:hAnsi="Arial" w:cs="Arial"/>
                <w:b w:val="0"/>
                <w:bCs/>
                <w:i/>
                <w:color w:val="3333FF"/>
                <w:sz w:val="20"/>
                <w:szCs w:val="20"/>
              </w:rPr>
              <w:t>.</w:t>
            </w:r>
            <w:r>
              <w:rPr>
                <w:rFonts w:ascii="Arial" w:hAnsi="Arial" w:cs="Arial"/>
                <w:b w:val="0"/>
                <w:bCs/>
                <w:i/>
                <w:color w:val="3333FF"/>
                <w:sz w:val="20"/>
                <w:szCs w:val="20"/>
              </w:rPr>
              <w:t>3</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45247D" w:rsidRPr="00883277" w:rsidRDefault="0045247D" w:rsidP="00640FF0">
            <w:pPr>
              <w:pStyle w:val="Tableheading"/>
              <w:numPr>
                <w:ilvl w:val="0"/>
                <w:numId w:val="9"/>
              </w:numPr>
              <w:snapToGrid w:val="0"/>
              <w:spacing w:beforeLines="20" w:before="48" w:afterLines="20" w:after="48"/>
              <w:jc w:val="left"/>
              <w:rPr>
                <w:rFonts w:ascii="Arial" w:hAnsi="Arial" w:cs="Arial"/>
                <w:b w:val="0"/>
                <w:bCs/>
                <w:i/>
                <w:sz w:val="20"/>
                <w:szCs w:val="20"/>
              </w:rPr>
            </w:pPr>
            <w:r>
              <w:rPr>
                <w:rFonts w:ascii="Arial" w:hAnsi="Arial" w:cs="Arial"/>
                <w:b w:val="0"/>
                <w:bCs/>
                <w:i/>
                <w:color w:val="3333FF"/>
                <w:sz w:val="20"/>
                <w:szCs w:val="20"/>
              </w:rPr>
              <w:t>All Channel:</w:t>
            </w:r>
            <w:r>
              <w:rPr>
                <w:rFonts w:ascii="Arial" w:hAnsi="Arial" w:cs="Arial"/>
                <w:b w:val="0"/>
                <w:bCs/>
                <w:i/>
                <w:color w:val="3333FF"/>
                <w:sz w:val="20"/>
                <w:szCs w:val="20"/>
              </w:rPr>
              <w:tab/>
            </w:r>
            <w:r w:rsidR="002B3099">
              <w:rPr>
                <w:rFonts w:ascii="Arial" w:hAnsi="Arial" w:cs="Arial"/>
                <w:b w:val="0"/>
                <w:bCs/>
                <w:i/>
                <w:color w:val="3333FF"/>
                <w:sz w:val="20"/>
                <w:szCs w:val="20"/>
              </w:rPr>
              <w:tab/>
            </w:r>
            <w:r w:rsidRPr="009211C5">
              <w:rPr>
                <w:rFonts w:ascii="Arial" w:hAnsi="Arial" w:cs="Arial"/>
                <w:b w:val="0"/>
                <w:bCs/>
                <w:i/>
                <w:color w:val="3333FF"/>
                <w:sz w:val="20"/>
                <w:szCs w:val="20"/>
              </w:rPr>
              <w:t xml:space="preserve">Channel </w:t>
            </w:r>
            <w:r>
              <w:rPr>
                <w:rFonts w:ascii="Arial" w:hAnsi="Arial" w:cs="Arial"/>
                <w:b w:val="0"/>
                <w:bCs/>
                <w:i/>
                <w:color w:val="3333FF"/>
                <w:sz w:val="20"/>
                <w:szCs w:val="20"/>
              </w:rPr>
              <w:t>9(</w:t>
            </w:r>
            <w:r w:rsidRPr="009211C5">
              <w:rPr>
                <w:rFonts w:ascii="Arial" w:hAnsi="Arial" w:cs="Arial"/>
                <w:b w:val="0"/>
                <w:bCs/>
                <w:i/>
                <w:color w:val="3333FF"/>
                <w:sz w:val="20"/>
                <w:szCs w:val="20"/>
              </w:rPr>
              <w:t>6</w:t>
            </w:r>
            <w:r>
              <w:rPr>
                <w:rFonts w:ascii="Arial" w:hAnsi="Arial" w:cs="Arial"/>
                <w:b w:val="0"/>
                <w:bCs/>
                <w:i/>
                <w:color w:val="3333FF"/>
                <w:sz w:val="20"/>
                <w:szCs w:val="20"/>
              </w:rPr>
              <w:t>.95</w:t>
            </w:r>
            <w:r w:rsidRPr="009211C5">
              <w:rPr>
                <w:rFonts w:ascii="Arial" w:hAnsi="Arial" w:cs="Arial"/>
                <w:b w:val="0"/>
                <w:bCs/>
                <w:i/>
                <w:color w:val="3333FF"/>
                <w:sz w:val="20"/>
                <w:szCs w:val="20"/>
              </w:rPr>
              <w:t>u</w:t>
            </w:r>
            <w:r>
              <w:rPr>
                <w:rFonts w:ascii="Arial" w:hAnsi="Arial" w:cs="Arial"/>
                <w:b w:val="0"/>
                <w:bCs/>
                <w:i/>
                <w:color w:val="3333FF"/>
                <w:sz w:val="20"/>
                <w:szCs w:val="20"/>
              </w:rPr>
              <w:t>)</w:t>
            </w:r>
          </w:p>
          <w:p w:rsidR="0045247D" w:rsidRPr="009211C5" w:rsidRDefault="0045247D" w:rsidP="00640FF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Derived:</w:t>
            </w:r>
            <w:r>
              <w:rPr>
                <w:rFonts w:ascii="Arial" w:hAnsi="Arial" w:cs="Arial"/>
                <w:b w:val="0"/>
                <w:bCs/>
                <w:i/>
                <w:color w:val="3333FF"/>
                <w:sz w:val="20"/>
                <w:szCs w:val="20"/>
              </w:rPr>
              <w:tab/>
            </w:r>
            <w:r>
              <w:rPr>
                <w:rFonts w:ascii="Arial" w:hAnsi="Arial" w:cs="Arial"/>
                <w:b w:val="0"/>
                <w:bCs/>
                <w:i/>
                <w:color w:val="3333FF"/>
                <w:sz w:val="20"/>
                <w:szCs w:val="20"/>
              </w:rPr>
              <w:tab/>
            </w:r>
            <w:r w:rsidR="002B3099">
              <w:rPr>
                <w:rFonts w:ascii="Arial" w:hAnsi="Arial" w:cs="Arial"/>
                <w:b w:val="0"/>
                <w:bCs/>
                <w:i/>
                <w:color w:val="3333FF"/>
                <w:sz w:val="20"/>
                <w:szCs w:val="20"/>
              </w:rPr>
              <w:tab/>
              <w:t>Fog</w:t>
            </w:r>
            <w:r w:rsidRPr="009211C5">
              <w:rPr>
                <w:rFonts w:ascii="Arial" w:hAnsi="Arial" w:cs="Arial"/>
                <w:b w:val="0"/>
                <w:bCs/>
                <w:i/>
                <w:color w:val="3333FF"/>
                <w:sz w:val="20"/>
                <w:szCs w:val="20"/>
              </w:rPr>
              <w:t xml:space="preserve"> (</w:t>
            </w:r>
            <w:r w:rsidR="002B3099">
              <w:rPr>
                <w:rFonts w:ascii="Arial" w:hAnsi="Arial" w:cs="Arial"/>
                <w:b w:val="0"/>
                <w:bCs/>
                <w:i/>
                <w:color w:val="3333FF"/>
                <w:sz w:val="20"/>
                <w:szCs w:val="20"/>
              </w:rPr>
              <w:t>3.9</w:t>
            </w:r>
            <w:r w:rsidRPr="009211C5">
              <w:rPr>
                <w:rFonts w:ascii="Arial" w:hAnsi="Arial" w:cs="Arial"/>
                <w:b w:val="0"/>
                <w:bCs/>
                <w:i/>
                <w:color w:val="3333FF"/>
                <w:sz w:val="20"/>
                <w:szCs w:val="20"/>
              </w:rPr>
              <w:t>-</w:t>
            </w:r>
            <w:r w:rsidR="002B3099">
              <w:rPr>
                <w:rFonts w:ascii="Arial" w:hAnsi="Arial" w:cs="Arial"/>
                <w:b w:val="0"/>
                <w:bCs/>
                <w:i/>
                <w:color w:val="3333FF"/>
                <w:sz w:val="20"/>
                <w:szCs w:val="20"/>
              </w:rPr>
              <w:t>11.2</w:t>
            </w:r>
            <w:r>
              <w:rPr>
                <w:rFonts w:ascii="Arial" w:hAnsi="Arial" w:cs="Arial"/>
                <w:b w:val="0"/>
                <w:bCs/>
                <w:i/>
                <w:color w:val="3333FF"/>
                <w:sz w:val="20"/>
                <w:szCs w:val="20"/>
              </w:rPr>
              <w:t xml:space="preserve"> </w:t>
            </w:r>
            <w:r w:rsidRPr="009211C5">
              <w:rPr>
                <w:rFonts w:ascii="Arial" w:hAnsi="Arial" w:cs="Arial"/>
                <w:b w:val="0"/>
                <w:bCs/>
                <w:i/>
                <w:color w:val="3333FF"/>
                <w:sz w:val="20"/>
                <w:szCs w:val="20"/>
              </w:rPr>
              <w:t>u)</w:t>
            </w:r>
          </w:p>
          <w:p w:rsidR="0045247D" w:rsidRPr="00883277" w:rsidRDefault="002B3099" w:rsidP="00640FF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color w:val="3333FF"/>
                <w:sz w:val="20"/>
                <w:szCs w:val="20"/>
              </w:rPr>
              <w:t>RGB Composite:</w:t>
            </w:r>
            <w:r>
              <w:rPr>
                <w:rFonts w:ascii="Arial" w:hAnsi="Arial" w:cs="Arial"/>
                <w:b w:val="0"/>
                <w:bCs/>
                <w:i/>
                <w:color w:val="3333FF"/>
                <w:sz w:val="20"/>
                <w:szCs w:val="20"/>
              </w:rPr>
              <w:tab/>
              <w:t>Icing(1.61,0.87,0.64)</w:t>
            </w:r>
          </w:p>
          <w:p w:rsidR="00C845C6" w:rsidRPr="00883277" w:rsidRDefault="00C845C6" w:rsidP="00640FF0">
            <w:pPr>
              <w:pStyle w:val="Tableheading"/>
              <w:numPr>
                <w:ilvl w:val="0"/>
                <w:numId w:val="9"/>
              </w:numPr>
              <w:snapToGrid w:val="0"/>
              <w:spacing w:beforeLines="20" w:before="48" w:afterLines="20" w:after="48"/>
              <w:jc w:val="left"/>
              <w:rPr>
                <w:rFonts w:ascii="Arial" w:hAnsi="Arial" w:cs="Arial"/>
                <w:b w:val="0"/>
                <w:bCs/>
                <w:szCs w:val="22"/>
              </w:rPr>
            </w:pPr>
            <w:proofErr w:type="spellStart"/>
            <w:r>
              <w:rPr>
                <w:rFonts w:ascii="Arial" w:hAnsi="Arial" w:cs="Arial"/>
                <w:b w:val="0"/>
                <w:bCs/>
                <w:i/>
                <w:color w:val="3333FF"/>
                <w:sz w:val="20"/>
                <w:szCs w:val="20"/>
              </w:rPr>
              <w:t>Conus</w:t>
            </w:r>
            <w:proofErr w:type="spellEnd"/>
            <w:r>
              <w:rPr>
                <w:rFonts w:ascii="Arial" w:hAnsi="Arial" w:cs="Arial"/>
                <w:b w:val="0"/>
                <w:bCs/>
                <w:i/>
                <w:color w:val="3333FF"/>
                <w:sz w:val="20"/>
                <w:szCs w:val="20"/>
              </w:rPr>
              <w:t xml:space="preserve"> With Legacy: GOES-R + GOES-15</w:t>
            </w:r>
          </w:p>
          <w:p w:rsidR="0045247D" w:rsidRDefault="0045247D" w:rsidP="00883277">
            <w:pPr>
              <w:pStyle w:val="Tableheading"/>
              <w:snapToGrid w:val="0"/>
              <w:spacing w:beforeLines="20" w:before="48" w:afterLines="20" w:after="48"/>
              <w:ind w:left="90"/>
              <w:jc w:val="left"/>
              <w:rPr>
                <w:rFonts w:ascii="Arial" w:hAnsi="Arial" w:cs="Arial"/>
                <w:b w:val="0"/>
                <w:bCs/>
                <w:szCs w:val="22"/>
              </w:rPr>
            </w:pPr>
          </w:p>
          <w:p w:rsidR="0045247D" w:rsidRPr="0045247D" w:rsidRDefault="0045247D" w:rsidP="00883277">
            <w:pPr>
              <w:pStyle w:val="Tableheading"/>
              <w:snapToGrid w:val="0"/>
              <w:spacing w:beforeLines="20" w:before="48" w:afterLines="20" w:after="48"/>
              <w:ind w:left="90"/>
              <w:jc w:val="left"/>
              <w:rPr>
                <w:rFonts w:ascii="Arial" w:hAnsi="Arial" w:cs="Arial"/>
                <w:b w:val="0"/>
                <w:bCs/>
                <w:szCs w:val="22"/>
              </w:rPr>
            </w:pPr>
            <w:r w:rsidRPr="009211C5">
              <w:rPr>
                <w:rFonts w:ascii="Arial" w:hAnsi="Arial" w:cs="Arial"/>
                <w:b w:val="0"/>
                <w:bCs/>
                <w:szCs w:val="22"/>
              </w:rPr>
              <w:t xml:space="preserve">Use the </w:t>
            </w:r>
            <w:r>
              <w:rPr>
                <w:rFonts w:ascii="Arial" w:hAnsi="Arial" w:cs="Arial"/>
                <w:bCs/>
                <w:szCs w:val="22"/>
              </w:rPr>
              <w:t>PRREGI</w:t>
            </w:r>
            <w:r w:rsidRPr="009211C5">
              <w:rPr>
                <w:rFonts w:ascii="Arial" w:hAnsi="Arial" w:cs="Arial"/>
                <w:b w:val="0"/>
                <w:bCs/>
                <w:szCs w:val="22"/>
              </w:rPr>
              <w:t xml:space="preserve"> scale</w:t>
            </w:r>
            <w:r w:rsidR="002B3099">
              <w:rPr>
                <w:rFonts w:ascii="Arial" w:hAnsi="Arial" w:cs="Arial"/>
                <w:b w:val="0"/>
                <w:bCs/>
                <w:szCs w:val="22"/>
              </w:rPr>
              <w:t xml:space="preserve"> </w:t>
            </w:r>
            <w:r w:rsidRPr="009211C5">
              <w:rPr>
                <w:rFonts w:ascii="Arial" w:hAnsi="Arial" w:cs="Arial"/>
                <w:b w:val="0"/>
                <w:bCs/>
                <w:szCs w:val="22"/>
              </w:rPr>
              <w:t xml:space="preserve">in lieu of </w:t>
            </w:r>
            <w:r w:rsidRPr="009211C5">
              <w:rPr>
                <w:rFonts w:ascii="Arial" w:hAnsi="Arial" w:cs="Arial"/>
                <w:bCs/>
                <w:szCs w:val="22"/>
              </w:rPr>
              <w:t>AKREGI</w:t>
            </w:r>
            <w:r w:rsidRPr="009211C5">
              <w:rPr>
                <w:rFonts w:ascii="Arial" w:hAnsi="Arial" w:cs="Arial"/>
                <w:b w:val="0"/>
                <w:bCs/>
                <w:szCs w:val="22"/>
              </w:rPr>
              <w:t xml:space="preserve"> and </w:t>
            </w:r>
            <w:r w:rsidRPr="009211C5">
              <w:rPr>
                <w:rFonts w:ascii="Arial" w:hAnsi="Arial" w:cs="Arial"/>
                <w:bCs/>
                <w:szCs w:val="22"/>
              </w:rPr>
              <w:t>HIREGI</w:t>
            </w:r>
            <w:r w:rsidRPr="009211C5">
              <w:rPr>
                <w:rFonts w:ascii="Arial" w:hAnsi="Arial" w:cs="Arial"/>
                <w:b w:val="0"/>
                <w:bCs/>
                <w:szCs w:val="22"/>
              </w:rPr>
              <w:t xml:space="preserve"> scales, as appropriate</w:t>
            </w:r>
          </w:p>
        </w:tc>
        <w:tc>
          <w:tcPr>
            <w:tcW w:w="647" w:type="dxa"/>
            <w:vMerge w:val="restart"/>
          </w:tcPr>
          <w:p w:rsidR="0045247D" w:rsidRPr="009211C5" w:rsidRDefault="0045247D" w:rsidP="00640FF0">
            <w:pPr>
              <w:pStyle w:val="Tableheading"/>
              <w:snapToGrid w:val="0"/>
              <w:spacing w:beforeLines="20" w:before="48" w:afterLines="20" w:after="48"/>
              <w:jc w:val="left"/>
              <w:rPr>
                <w:rFonts w:ascii="Arial" w:hAnsi="Arial" w:cs="Arial"/>
                <w:b w:val="0"/>
                <w:bCs/>
                <w:szCs w:val="22"/>
              </w:rPr>
            </w:pPr>
          </w:p>
        </w:tc>
        <w:tc>
          <w:tcPr>
            <w:tcW w:w="3310" w:type="dxa"/>
            <w:vMerge w:val="restart"/>
          </w:tcPr>
          <w:p w:rsidR="0045247D" w:rsidRPr="009211C5" w:rsidRDefault="0045247D" w:rsidP="00733C82">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2807, 2808, </w:t>
            </w:r>
            <w:r w:rsidR="00815879">
              <w:rPr>
                <w:rFonts w:ascii="Arial" w:hAnsi="Arial" w:cs="Arial"/>
                <w:b w:val="0"/>
                <w:bCs/>
                <w:szCs w:val="22"/>
              </w:rPr>
              <w:t>2814,</w:t>
            </w:r>
            <w:r w:rsidRPr="009211C5">
              <w:rPr>
                <w:rFonts w:ascii="Arial" w:hAnsi="Arial" w:cs="Arial"/>
                <w:b w:val="0"/>
                <w:bCs/>
                <w:szCs w:val="22"/>
              </w:rPr>
              <w:t xml:space="preserve"> 2815, 2816, 2985</w:t>
            </w:r>
          </w:p>
        </w:tc>
      </w:tr>
      <w:tr w:rsidR="0045247D" w:rsidRPr="00294B7B" w:rsidTr="00640FF0">
        <w:trPr>
          <w:cantSplit/>
        </w:trPr>
        <w:tc>
          <w:tcPr>
            <w:tcW w:w="1020" w:type="dxa"/>
            <w:vMerge/>
            <w:vAlign w:val="center"/>
          </w:tcPr>
          <w:p w:rsidR="0045247D" w:rsidRPr="009211C5" w:rsidRDefault="0045247D" w:rsidP="00640FF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45247D" w:rsidRPr="009211C5" w:rsidRDefault="0045247D" w:rsidP="00640FF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45247D" w:rsidRPr="009211C5" w:rsidRDefault="0045247D" w:rsidP="00640FF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selected products are displayed in the different scales and continue looping and updating</w:t>
            </w:r>
          </w:p>
        </w:tc>
        <w:tc>
          <w:tcPr>
            <w:tcW w:w="647" w:type="dxa"/>
            <w:vMerge/>
          </w:tcPr>
          <w:p w:rsidR="0045247D" w:rsidRPr="009211C5" w:rsidRDefault="0045247D" w:rsidP="00640FF0">
            <w:pPr>
              <w:pStyle w:val="Tableheading"/>
              <w:snapToGrid w:val="0"/>
              <w:spacing w:beforeLines="20" w:before="48" w:afterLines="20" w:after="48"/>
              <w:jc w:val="left"/>
              <w:rPr>
                <w:rFonts w:ascii="Arial" w:hAnsi="Arial" w:cs="Arial"/>
                <w:b w:val="0"/>
                <w:bCs/>
                <w:szCs w:val="22"/>
              </w:rPr>
            </w:pPr>
          </w:p>
        </w:tc>
        <w:tc>
          <w:tcPr>
            <w:tcW w:w="3310" w:type="dxa"/>
            <w:vMerge/>
          </w:tcPr>
          <w:p w:rsidR="0045247D" w:rsidRPr="009211C5" w:rsidRDefault="0045247D" w:rsidP="00640FF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screen and all side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EAF1DD" w:themeFill="accent3" w:themeFillTint="33"/>
          </w:tcPr>
          <w:p w:rsidR="00F647C4" w:rsidRDefault="00F647C4" w:rsidP="00F647C4">
            <w:pPr>
              <w:pStyle w:val="StyleHeading1Heading1-MUOSTimesNewRoman"/>
              <w:pageBreakBefore w:val="0"/>
              <w:numPr>
                <w:ilvl w:val="1"/>
                <w:numId w:val="10"/>
              </w:numPr>
              <w:ind w:left="550"/>
              <w:rPr>
                <w:rFonts w:ascii="Arial" w:hAnsi="Arial"/>
                <w:b w:val="0"/>
                <w:bCs w:val="0"/>
                <w:szCs w:val="22"/>
              </w:rPr>
            </w:pPr>
            <w:bookmarkStart w:id="100" w:name="_Toc386522339"/>
            <w:bookmarkStart w:id="101" w:name="_Toc386522611"/>
            <w:bookmarkStart w:id="102" w:name="_Toc386522349"/>
            <w:bookmarkStart w:id="103" w:name="_Toc386522621"/>
            <w:bookmarkStart w:id="104" w:name="_Toc386522355"/>
            <w:bookmarkStart w:id="105" w:name="_Toc386522627"/>
            <w:bookmarkStart w:id="106" w:name="_Toc386522360"/>
            <w:bookmarkStart w:id="107" w:name="_Toc386522632"/>
            <w:bookmarkStart w:id="108" w:name="_Toc386522366"/>
            <w:bookmarkStart w:id="109" w:name="_Toc386522638"/>
            <w:bookmarkStart w:id="110" w:name="_Toc386522371"/>
            <w:bookmarkStart w:id="111" w:name="_Toc386522643"/>
            <w:bookmarkStart w:id="112" w:name="_Toc386522378"/>
            <w:bookmarkStart w:id="113" w:name="_Toc386522650"/>
            <w:bookmarkStart w:id="114" w:name="_Toc386522388"/>
            <w:bookmarkStart w:id="115" w:name="_Toc386522660"/>
            <w:bookmarkStart w:id="116" w:name="_Toc386522394"/>
            <w:bookmarkStart w:id="117" w:name="_Toc386522666"/>
            <w:bookmarkStart w:id="118" w:name="_Toc386522399"/>
            <w:bookmarkStart w:id="119" w:name="_Toc386522671"/>
            <w:bookmarkStart w:id="120" w:name="_Toc386522405"/>
            <w:bookmarkStart w:id="121" w:name="_Toc386522677"/>
            <w:bookmarkStart w:id="122" w:name="_Toc386522410"/>
            <w:bookmarkStart w:id="123" w:name="_Toc386522682"/>
            <w:bookmarkStart w:id="124" w:name="_Toc386522417"/>
            <w:bookmarkStart w:id="125" w:name="_Toc386522689"/>
            <w:bookmarkStart w:id="126" w:name="_Toc386522427"/>
            <w:bookmarkStart w:id="127" w:name="_Toc386522699"/>
            <w:bookmarkStart w:id="128" w:name="_Toc386522433"/>
            <w:bookmarkStart w:id="129" w:name="_Toc386522705"/>
            <w:bookmarkStart w:id="130" w:name="_Toc386522438"/>
            <w:bookmarkStart w:id="131" w:name="_Toc386522710"/>
            <w:bookmarkStart w:id="132" w:name="_Toc386522444"/>
            <w:bookmarkStart w:id="133" w:name="_Toc386522716"/>
            <w:bookmarkStart w:id="134" w:name="_Toc386522449"/>
            <w:bookmarkStart w:id="135" w:name="_Toc386522721"/>
            <w:bookmarkStart w:id="136" w:name="_Toc386522456"/>
            <w:bookmarkStart w:id="137" w:name="_Toc386522728"/>
            <w:bookmarkStart w:id="138" w:name="_Toc386522466"/>
            <w:bookmarkStart w:id="139" w:name="_Toc386522738"/>
            <w:bookmarkStart w:id="140" w:name="_Toc386522472"/>
            <w:bookmarkStart w:id="141" w:name="_Toc386522744"/>
            <w:bookmarkStart w:id="142" w:name="_Toc386522477"/>
            <w:bookmarkStart w:id="143" w:name="_Toc386522749"/>
            <w:bookmarkStart w:id="144" w:name="_Toc386522483"/>
            <w:bookmarkStart w:id="145" w:name="_Toc386522755"/>
            <w:bookmarkStart w:id="146" w:name="_Toc386522488"/>
            <w:bookmarkStart w:id="147" w:name="_Toc386522760"/>
            <w:bookmarkStart w:id="148" w:name="_Toc386522495"/>
            <w:bookmarkStart w:id="149" w:name="_Toc386522767"/>
            <w:bookmarkStart w:id="150" w:name="_Toc386522505"/>
            <w:bookmarkStart w:id="151" w:name="_Toc386522777"/>
            <w:bookmarkStart w:id="152" w:name="_Toc386522511"/>
            <w:bookmarkStart w:id="153" w:name="_Toc386522783"/>
            <w:bookmarkStart w:id="154" w:name="_Toc386522516"/>
            <w:bookmarkStart w:id="155" w:name="_Toc386522788"/>
            <w:bookmarkStart w:id="156" w:name="_Toc386522522"/>
            <w:bookmarkStart w:id="157" w:name="_Toc386522794"/>
            <w:bookmarkStart w:id="158" w:name="_Toc386522528"/>
            <w:bookmarkStart w:id="159" w:name="_Toc386522800"/>
            <w:bookmarkStart w:id="160" w:name="_Toc386522536"/>
            <w:bookmarkStart w:id="161" w:name="_Toc386522808"/>
            <w:bookmarkStart w:id="162" w:name="_Toc386522542"/>
            <w:bookmarkStart w:id="163" w:name="_Toc386522814"/>
            <w:bookmarkStart w:id="164" w:name="_Toc386522547"/>
            <w:bookmarkStart w:id="165" w:name="_Toc386522819"/>
            <w:bookmarkStart w:id="166" w:name="_Toc386522553"/>
            <w:bookmarkStart w:id="167" w:name="_Toc386522825"/>
            <w:bookmarkStart w:id="168" w:name="_Toc386522558"/>
            <w:bookmarkStart w:id="169" w:name="_Toc386522830"/>
            <w:bookmarkStart w:id="170" w:name="_Toc386522566"/>
            <w:bookmarkStart w:id="171" w:name="_Toc386522838"/>
            <w:bookmarkStart w:id="172" w:name="_Toc386522571"/>
            <w:bookmarkStart w:id="173" w:name="_Toc386522843"/>
            <w:bookmarkStart w:id="174" w:name="_Ref386519421"/>
            <w:bookmarkStart w:id="175" w:name="_Toc386699514"/>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Pr>
                <w:rFonts w:ascii="Arial" w:hAnsi="Arial"/>
                <w:b w:val="0"/>
                <w:bCs w:val="0"/>
                <w:szCs w:val="22"/>
              </w:rPr>
              <w:t>Subsampling ABI GOES-R imagery Data</w:t>
            </w:r>
            <w:bookmarkEnd w:id="174"/>
            <w:bookmarkEnd w:id="175"/>
          </w:p>
          <w:p w:rsidR="006F2C73" w:rsidRPr="009211C5" w:rsidRDefault="006F2C73" w:rsidP="00883277">
            <w:pPr>
              <w:pStyle w:val="Tableheading"/>
              <w:snapToGrid w:val="0"/>
              <w:spacing w:before="60" w:after="120"/>
              <w:jc w:val="left"/>
              <w:rPr>
                <w:rFonts w:ascii="Arial" w:hAnsi="Arial" w:cs="Arial"/>
                <w:b w:val="0"/>
                <w:bCs/>
                <w:szCs w:val="22"/>
              </w:rPr>
            </w:pPr>
            <w:r w:rsidRPr="009211C5">
              <w:rPr>
                <w:rFonts w:ascii="Arial" w:hAnsi="Arial" w:cs="Arial"/>
                <w:b w:val="0"/>
                <w:bCs/>
                <w:szCs w:val="22"/>
              </w:rPr>
              <w:t>This section demonstrates the ability of subsampling (decimating) ABI GOES-R imagery data as defined by the following requirement:</w:t>
            </w:r>
          </w:p>
          <w:p w:rsidR="006F2C73" w:rsidRPr="009211C5" w:rsidRDefault="006F2C73" w:rsidP="00883277">
            <w:pPr>
              <w:spacing w:before="40" w:after="40"/>
              <w:ind w:left="720" w:hanging="720"/>
              <w:rPr>
                <w:rFonts w:ascii="Arial" w:hAnsi="Arial" w:cs="Arial"/>
                <w:bCs/>
                <w:sz w:val="22"/>
                <w:szCs w:val="22"/>
              </w:rPr>
            </w:pPr>
            <w:r w:rsidRPr="009211C5">
              <w:rPr>
                <w:rFonts w:ascii="Arial" w:hAnsi="Arial" w:cs="Arial"/>
                <w:bCs/>
                <w:sz w:val="22"/>
                <w:szCs w:val="22"/>
              </w:rPr>
              <w:t>3065.</w:t>
            </w:r>
            <w:r w:rsidRPr="009211C5">
              <w:rPr>
                <w:rFonts w:ascii="Arial" w:hAnsi="Arial" w:cs="Arial"/>
                <w:bCs/>
                <w:sz w:val="22"/>
                <w:szCs w:val="22"/>
              </w:rPr>
              <w:tab/>
              <w:t>Loop frame sub-sampling.  Demonstrate the ability to subsample (or decimate) in time available ABI imagery data. For example, create a 64 image loop of 24 hour loop of Scan Mode (5 minute refresh) imagery, where not all available images are used.</w:t>
            </w:r>
          </w:p>
        </w:tc>
      </w:tr>
      <w:tr w:rsidR="00D712BD" w:rsidRPr="00E50747" w:rsidTr="00883277">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12A10"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883277">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883277">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883277">
            <w:pPr>
              <w:pStyle w:val="Tableheading"/>
              <w:snapToGrid w:val="0"/>
              <w:spacing w:beforeLines="20" w:before="48" w:afterLines="20" w:after="48"/>
              <w:ind w:left="294"/>
              <w:jc w:val="left"/>
              <w:rPr>
                <w:rFonts w:ascii="Arial" w:hAnsi="Arial" w:cs="Arial"/>
                <w:b w:val="0"/>
                <w:bCs/>
                <w:szCs w:val="22"/>
              </w:rPr>
            </w:pPr>
          </w:p>
        </w:tc>
      </w:tr>
      <w:tr w:rsidR="006F2C73" w:rsidRPr="00E50747" w:rsidTr="00883277">
        <w:trPr>
          <w:cantSplit/>
        </w:trPr>
        <w:tc>
          <w:tcPr>
            <w:tcW w:w="1020" w:type="dxa"/>
            <w:vMerge/>
            <w:vAlign w:val="center"/>
          </w:tcPr>
          <w:p w:rsidR="006F2C73" w:rsidRPr="00E50747"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294B7B" w:rsidRDefault="006F2C73"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6F2C73" w:rsidRPr="009211C5" w:rsidRDefault="006F2C73" w:rsidP="00883277">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176" w:name="_Ref384306888"/>
          </w:p>
        </w:tc>
        <w:bookmarkEnd w:id="176"/>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64</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CH-07-3.90um</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Cs/>
                <w:i/>
                <w:color w:val="3333FF"/>
                <w:sz w:val="20"/>
                <w:szCs w:val="20"/>
              </w:rPr>
              <w:t>CH-07-3.90um</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 (see below)</w:t>
            </w:r>
          </w:p>
          <w:p w:rsidR="006F2C73" w:rsidRDefault="006F2C73" w:rsidP="001A66AA">
            <w:pPr>
              <w:pStyle w:val="Tableheading"/>
              <w:numPr>
                <w:ilvl w:val="0"/>
                <w:numId w:val="9"/>
              </w:numPr>
              <w:snapToGrid w:val="0"/>
              <w:spacing w:beforeLines="20" w:before="48" w:afterLines="20" w:after="48"/>
              <w:jc w:val="left"/>
              <w:rPr>
                <w:rFonts w:ascii="Arial" w:hAnsi="Arial" w:cs="Arial"/>
                <w:b w:val="0"/>
                <w:bCs/>
                <w:color w:val="3333FF"/>
                <w:sz w:val="20"/>
                <w:szCs w:val="20"/>
              </w:rPr>
            </w:pPr>
            <w:r w:rsidRPr="009211C5">
              <w:rPr>
                <w:rFonts w:ascii="Arial" w:hAnsi="Arial" w:cs="Arial"/>
                <w:b w:val="0"/>
                <w:bCs/>
                <w:color w:val="3333FF"/>
                <w:sz w:val="20"/>
                <w:szCs w:val="20"/>
              </w:rPr>
              <w:t>Note the Frame Count: ______</w:t>
            </w:r>
            <w:r>
              <w:rPr>
                <w:rFonts w:ascii="Arial" w:hAnsi="Arial" w:cs="Arial"/>
                <w:b w:val="0"/>
                <w:bCs/>
                <w:color w:val="3333FF"/>
                <w:sz w:val="20"/>
                <w:szCs w:val="20"/>
              </w:rPr>
              <w:t>.</w:t>
            </w:r>
          </w:p>
          <w:p w:rsidR="006F2C73" w:rsidRDefault="006F2C73" w:rsidP="001A66AA">
            <w:pPr>
              <w:pStyle w:val="Tableheading"/>
              <w:numPr>
                <w:ilvl w:val="0"/>
                <w:numId w:val="9"/>
              </w:numPr>
              <w:snapToGrid w:val="0"/>
              <w:spacing w:beforeLines="20" w:before="48" w:afterLines="20" w:after="48"/>
              <w:jc w:val="left"/>
              <w:rPr>
                <w:rFonts w:ascii="Arial" w:hAnsi="Arial" w:cs="Arial"/>
                <w:b w:val="0"/>
                <w:bCs/>
                <w:color w:val="3333FF"/>
                <w:sz w:val="20"/>
                <w:szCs w:val="20"/>
              </w:rPr>
            </w:pPr>
            <w:r w:rsidRPr="009211C5">
              <w:rPr>
                <w:rFonts w:ascii="Arial" w:hAnsi="Arial" w:cs="Arial"/>
                <w:b w:val="0"/>
                <w:bCs/>
                <w:color w:val="3333FF"/>
                <w:sz w:val="20"/>
                <w:szCs w:val="20"/>
              </w:rPr>
              <w:t>Note the newest frame date/time stamp:  ______________</w:t>
            </w:r>
            <w:r>
              <w:rPr>
                <w:rFonts w:ascii="Arial" w:hAnsi="Arial" w:cs="Arial"/>
                <w:b w:val="0"/>
                <w:bCs/>
                <w:color w:val="3333FF"/>
                <w:sz w:val="20"/>
                <w:szCs w:val="20"/>
              </w:rPr>
              <w:t>.</w:t>
            </w:r>
          </w:p>
          <w:p w:rsidR="006F2C73" w:rsidRDefault="006F2C73" w:rsidP="001A66AA">
            <w:pPr>
              <w:pStyle w:val="Tableheading"/>
              <w:numPr>
                <w:ilvl w:val="0"/>
                <w:numId w:val="9"/>
              </w:numPr>
              <w:snapToGrid w:val="0"/>
              <w:spacing w:beforeLines="20" w:before="48" w:afterLines="20" w:after="48"/>
              <w:jc w:val="left"/>
              <w:rPr>
                <w:rFonts w:ascii="Arial" w:hAnsi="Arial" w:cs="Arial"/>
                <w:b w:val="0"/>
                <w:bCs/>
                <w:color w:val="3333FF"/>
                <w:sz w:val="20"/>
                <w:szCs w:val="20"/>
              </w:rPr>
            </w:pPr>
            <w:r w:rsidRPr="009211C5">
              <w:rPr>
                <w:rFonts w:ascii="Arial" w:hAnsi="Arial" w:cs="Arial"/>
                <w:b w:val="0"/>
                <w:bCs/>
                <w:color w:val="3333FF"/>
                <w:sz w:val="20"/>
                <w:szCs w:val="20"/>
              </w:rPr>
              <w:t>Note the oldest frame date/time stamp:  ______________</w:t>
            </w:r>
            <w:r>
              <w:rPr>
                <w:rFonts w:ascii="Arial" w:hAnsi="Arial" w:cs="Arial"/>
                <w:b w:val="0"/>
                <w:bCs/>
                <w:color w:val="3333FF"/>
                <w:sz w:val="20"/>
                <w:szCs w:val="20"/>
              </w:rPr>
              <w:t>.</w:t>
            </w:r>
          </w:p>
          <w:p w:rsidR="006F2C73" w:rsidRPr="009211C5" w:rsidRDefault="006F2C73" w:rsidP="00616330">
            <w:pPr>
              <w:pStyle w:val="Tableheading"/>
              <w:snapToGrid w:val="0"/>
              <w:spacing w:beforeLines="20" w:before="48" w:afterLines="20" w:after="48"/>
              <w:rPr>
                <w:rFonts w:ascii="Arial" w:hAnsi="Arial" w:cs="Arial"/>
                <w:b w:val="0"/>
                <w:bCs/>
                <w:sz w:val="20"/>
                <w:szCs w:val="20"/>
              </w:rPr>
            </w:pPr>
            <w:r w:rsidRPr="009211C5">
              <w:rPr>
                <w:rFonts w:ascii="Arial" w:hAnsi="Arial" w:cs="Arial"/>
                <w:b w:val="0"/>
                <w:bCs/>
                <w:noProof/>
                <w:szCs w:val="22"/>
                <w:lang w:eastAsia="en-US"/>
              </w:rPr>
              <w:drawing>
                <wp:inline distT="0" distB="0" distL="0" distR="0" wp14:anchorId="240A8AB1" wp14:editId="43777387">
                  <wp:extent cx="2832735" cy="217551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07-3.90u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2735" cy="2175510"/>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Swap (move the product into </w:t>
            </w:r>
            <w:r w:rsidRPr="009211C5">
              <w:rPr>
                <w:rFonts w:ascii="Arial" w:hAnsi="Arial" w:cs="Arial"/>
                <w:bCs/>
                <w:szCs w:val="22"/>
              </w:rPr>
              <w:t>Side Pane 1</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displays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64</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Options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Time Options (checkbox)</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CH-07-3.90um</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Time Options dialog (see below) opens</w:t>
            </w:r>
          </w:p>
          <w:p w:rsidR="006F2C73" w:rsidRPr="009211C5" w:rsidRDefault="006F2C73" w:rsidP="001A66AA">
            <w:pPr>
              <w:pStyle w:val="Tableheading"/>
              <w:snapToGrid w:val="0"/>
              <w:spacing w:beforeLines="20" w:before="48" w:afterLines="20" w:after="48"/>
              <w:rPr>
                <w:rFonts w:ascii="Arial" w:hAnsi="Arial" w:cs="Arial"/>
                <w:b w:val="0"/>
                <w:bCs/>
                <w:sz w:val="20"/>
                <w:szCs w:val="20"/>
              </w:rPr>
            </w:pPr>
            <w:r w:rsidRPr="009211C5">
              <w:rPr>
                <w:rFonts w:ascii="Arial" w:hAnsi="Arial" w:cs="Arial"/>
                <w:b w:val="0"/>
                <w:bCs/>
                <w:noProof/>
                <w:szCs w:val="22"/>
                <w:lang w:eastAsia="en-US"/>
              </w:rPr>
              <w:drawing>
                <wp:inline distT="0" distB="0" distL="0" distR="0" wp14:anchorId="5897E9F8" wp14:editId="56F7A676">
                  <wp:extent cx="1859141" cy="301924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alog_TimeOptions.png"/>
                          <pic:cNvPicPr/>
                        </pic:nvPicPr>
                        <pic:blipFill>
                          <a:blip r:embed="rId86">
                            <a:extLst>
                              <a:ext uri="{28A0092B-C50C-407E-A947-70E740481C1C}">
                                <a14:useLocalDpi xmlns:a14="http://schemas.microsoft.com/office/drawing/2010/main" val="0"/>
                              </a:ext>
                            </a:extLst>
                          </a:blip>
                          <a:stretch>
                            <a:fillRect/>
                          </a:stretch>
                        </pic:blipFill>
                        <pic:spPr>
                          <a:xfrm>
                            <a:off x="0" y="0"/>
                            <a:ext cx="1861289" cy="3022734"/>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177" w:name="_Ref384307052"/>
          </w:p>
        </w:tc>
        <w:bookmarkEnd w:id="177"/>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Time Options dialog select </w:t>
            </w:r>
            <w:r w:rsidRPr="009211C5">
              <w:rPr>
                <w:rFonts w:ascii="Arial" w:hAnsi="Arial" w:cs="Arial"/>
                <w:bCs/>
                <w:szCs w:val="22"/>
              </w:rPr>
              <w:t>[OK]</w:t>
            </w:r>
            <w:r w:rsidRPr="009211C5">
              <w:rPr>
                <w:rFonts w:ascii="Arial" w:hAnsi="Arial" w:cs="Arial"/>
                <w:b w:val="0"/>
                <w:bCs/>
                <w:szCs w:val="22"/>
              </w:rPr>
              <w:t xml:space="preserve"> to accept the default settings.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Cs/>
                <w:i/>
                <w:color w:val="3333FF"/>
                <w:sz w:val="20"/>
                <w:szCs w:val="20"/>
              </w:rPr>
              <w:t>CH-07-3.90um</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 (see </w:t>
            </w:r>
            <w:r w:rsidRPr="009211C5">
              <w:rPr>
                <w:rFonts w:ascii="Arial" w:hAnsi="Arial" w:cs="Arial"/>
                <w:bCs/>
                <w:sz w:val="20"/>
                <w:szCs w:val="20"/>
                <w:highlight w:val="yellow"/>
              </w:rPr>
              <w:t xml:space="preserve">Step </w:t>
            </w:r>
            <w:r w:rsidRPr="009211C5">
              <w:rPr>
                <w:rFonts w:ascii="Arial" w:hAnsi="Arial" w:cs="Arial"/>
                <w:bCs/>
                <w:sz w:val="20"/>
                <w:szCs w:val="20"/>
                <w:highlight w:val="yellow"/>
              </w:rPr>
              <w:fldChar w:fldCharType="begin"/>
            </w:r>
            <w:r w:rsidRPr="009211C5">
              <w:rPr>
                <w:rFonts w:ascii="Arial" w:hAnsi="Arial" w:cs="Arial"/>
                <w:bCs/>
                <w:sz w:val="20"/>
                <w:szCs w:val="20"/>
                <w:highlight w:val="yellow"/>
              </w:rPr>
              <w:instrText xml:space="preserve"> REF _Ref384306888 \r \h  \* MERGEFORMAT </w:instrText>
            </w:r>
            <w:r w:rsidRPr="009211C5">
              <w:rPr>
                <w:rFonts w:ascii="Arial" w:hAnsi="Arial" w:cs="Arial"/>
                <w:bCs/>
                <w:sz w:val="20"/>
                <w:szCs w:val="20"/>
                <w:highlight w:val="yellow"/>
              </w:rPr>
            </w:r>
            <w:r w:rsidRPr="009211C5">
              <w:rPr>
                <w:rFonts w:ascii="Arial" w:hAnsi="Arial" w:cs="Arial"/>
                <w:bCs/>
                <w:sz w:val="20"/>
                <w:szCs w:val="20"/>
                <w:highlight w:val="yellow"/>
              </w:rPr>
              <w:fldChar w:fldCharType="separate"/>
            </w:r>
            <w:r w:rsidR="00E97910">
              <w:rPr>
                <w:rFonts w:ascii="Arial" w:hAnsi="Arial" w:cs="Arial"/>
                <w:bCs/>
                <w:sz w:val="20"/>
                <w:szCs w:val="20"/>
                <w:highlight w:val="yellow"/>
              </w:rPr>
              <w:t>165</w:t>
            </w:r>
            <w:r w:rsidRPr="009211C5">
              <w:rPr>
                <w:rFonts w:ascii="Arial" w:hAnsi="Arial" w:cs="Arial"/>
                <w:bCs/>
                <w:sz w:val="20"/>
                <w:szCs w:val="20"/>
                <w:highlight w:val="yellow"/>
              </w:rPr>
              <w:fldChar w:fldCharType="end"/>
            </w:r>
            <w:r w:rsidRPr="009211C5">
              <w:rPr>
                <w:rFonts w:ascii="Arial" w:hAnsi="Arial" w:cs="Arial"/>
                <w:b w:val="0"/>
                <w:bCs/>
                <w:sz w:val="20"/>
                <w:szCs w:val="20"/>
              </w:rPr>
              <w:t>)</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Frame Count: ______</w:t>
            </w:r>
            <w:r>
              <w:rPr>
                <w:rFonts w:ascii="Arial" w:hAnsi="Arial" w:cs="Arial"/>
                <w:b w:val="0"/>
                <w:bCs/>
                <w:sz w:val="20"/>
                <w:szCs w:val="20"/>
              </w:rPr>
              <w:t>.</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newest frame date/time stamp:  ______________</w:t>
            </w:r>
            <w:r>
              <w:rPr>
                <w:rFonts w:ascii="Arial" w:hAnsi="Arial" w:cs="Arial"/>
                <w:b w:val="0"/>
                <w:bCs/>
                <w:sz w:val="20"/>
                <w:szCs w:val="20"/>
              </w:rPr>
              <w: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oldest frame date/time stamp:  _______________</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Compare the results from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_Ref384307052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168</w:t>
            </w:r>
            <w:r w:rsidRPr="009211C5">
              <w:rPr>
                <w:rFonts w:ascii="Arial" w:hAnsi="Arial" w:cs="Arial"/>
                <w:bCs/>
                <w:szCs w:val="22"/>
                <w:highlight w:val="yellow"/>
              </w:rPr>
              <w:fldChar w:fldCharType="end"/>
            </w:r>
            <w:r w:rsidRPr="009211C5">
              <w:rPr>
                <w:rFonts w:ascii="Arial" w:hAnsi="Arial" w:cs="Arial"/>
                <w:b w:val="0"/>
                <w:bCs/>
                <w:szCs w:val="22"/>
              </w:rPr>
              <w:t xml:space="preserve"> to those collected in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_Ref384306888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165</w:t>
            </w:r>
            <w:r w:rsidRPr="009211C5">
              <w:rPr>
                <w:rFonts w:ascii="Arial" w:hAnsi="Arial" w:cs="Arial"/>
                <w:bCs/>
                <w:szCs w:val="22"/>
                <w:highlight w:val="yellow"/>
              </w:rPr>
              <w:fldChar w:fldCharType="end"/>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Frames Count:</w:t>
            </w:r>
            <w:r w:rsidRPr="009211C5">
              <w:rPr>
                <w:rFonts w:ascii="Arial" w:hAnsi="Arial" w:cs="Arial"/>
                <w:b w:val="0"/>
                <w:bCs/>
                <w:sz w:val="20"/>
                <w:szCs w:val="20"/>
              </w:rPr>
              <w:tab/>
            </w:r>
            <w:r w:rsidRPr="009211C5">
              <w:rPr>
                <w:rFonts w:ascii="Arial" w:hAnsi="Arial" w:cs="Arial"/>
                <w:b w:val="0"/>
                <w:bCs/>
                <w:sz w:val="20"/>
                <w:szCs w:val="20"/>
              </w:rPr>
              <w:tab/>
              <w:t>Match</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Latest Timestamp:</w:t>
            </w:r>
            <w:r w:rsidRPr="009211C5">
              <w:rPr>
                <w:rFonts w:ascii="Arial" w:hAnsi="Arial" w:cs="Arial"/>
                <w:b w:val="0"/>
                <w:bCs/>
                <w:sz w:val="20"/>
                <w:szCs w:val="20"/>
              </w:rPr>
              <w:tab/>
            </w:r>
            <w:r w:rsidRPr="009211C5">
              <w:rPr>
                <w:rFonts w:ascii="Arial" w:hAnsi="Arial" w:cs="Arial"/>
                <w:b w:val="0"/>
                <w:bCs/>
                <w:sz w:val="20"/>
                <w:szCs w:val="20"/>
              </w:rPr>
              <w:tab/>
              <w:t>Match (see note)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Oldest Timestamp:</w:t>
            </w:r>
            <w:r w:rsidRPr="009211C5">
              <w:rPr>
                <w:rFonts w:ascii="Arial" w:hAnsi="Arial" w:cs="Arial"/>
                <w:b w:val="0"/>
                <w:bCs/>
                <w:sz w:val="20"/>
                <w:szCs w:val="20"/>
              </w:rPr>
              <w:tab/>
            </w:r>
            <w:r w:rsidRPr="009211C5">
              <w:rPr>
                <w:rFonts w:ascii="Arial" w:hAnsi="Arial" w:cs="Arial"/>
                <w:b w:val="0"/>
                <w:bCs/>
                <w:sz w:val="20"/>
                <w:szCs w:val="20"/>
              </w:rPr>
              <w:tab/>
              <w:t>Match (see note)</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ind w:left="720" w:hanging="720"/>
              <w:jc w:val="left"/>
              <w:rPr>
                <w:rFonts w:ascii="Arial" w:hAnsi="Arial" w:cs="Arial"/>
                <w:b w:val="0"/>
                <w:bCs/>
                <w:sz w:val="20"/>
                <w:szCs w:val="20"/>
              </w:rPr>
            </w:pPr>
            <w:r w:rsidRPr="009211C5">
              <w:rPr>
                <w:rFonts w:ascii="Arial" w:hAnsi="Arial" w:cs="Arial"/>
                <w:bCs/>
                <w:sz w:val="20"/>
                <w:szCs w:val="20"/>
              </w:rPr>
              <w:t>Note:</w:t>
            </w:r>
            <w:r w:rsidRPr="009211C5">
              <w:rPr>
                <w:rFonts w:ascii="Arial" w:hAnsi="Arial" w:cs="Arial"/>
                <w:b w:val="0"/>
                <w:bCs/>
                <w:sz w:val="20"/>
                <w:szCs w:val="20"/>
              </w:rPr>
              <w:tab/>
              <w:t>Allowing for the arrival of new data which may cause differences, based on these steps being executed within moments of each other, the frame counts match and the latest and oldest date/timestamps should be within minutes if not exact.</w:t>
            </w:r>
          </w:p>
        </w:tc>
        <w:tc>
          <w:tcPr>
            <w:tcW w:w="647" w:type="dxa"/>
            <w:vMerge/>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Swap (move the product into </w:t>
            </w:r>
            <w:r w:rsidRPr="009211C5">
              <w:rPr>
                <w:rFonts w:ascii="Arial" w:hAnsi="Arial" w:cs="Arial"/>
                <w:bCs/>
                <w:szCs w:val="22"/>
              </w:rPr>
              <w:t>Side Pane 2</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displays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64</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Options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Time Options (checkbox)</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CH-07-3.90um</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Time Options dialog opens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the Time Options dialog, note the Valid Times for the Default Time Resolution</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All Valid Time options are enabled</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the Time Options dialog:</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Note the Valid Times for the Default Time Resolution</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Time Resolution: </w:t>
            </w:r>
            <w:r w:rsidRPr="009211C5">
              <w:rPr>
                <w:rFonts w:ascii="Arial" w:hAnsi="Arial" w:cs="Arial"/>
                <w:b w:val="0"/>
                <w:bCs/>
                <w:sz w:val="20"/>
                <w:szCs w:val="20"/>
              </w:rPr>
              <w:sym w:font="Wingdings" w:char="F0E0"/>
            </w:r>
            <w:r w:rsidRPr="009211C5">
              <w:rPr>
                <w:rFonts w:ascii="Arial" w:hAnsi="Arial" w:cs="Arial"/>
                <w:b w:val="0"/>
                <w:bCs/>
                <w:sz w:val="20"/>
                <w:szCs w:val="20"/>
              </w:rPr>
              <w:t xml:space="preserve"> </w:t>
            </w:r>
            <w:r w:rsidRPr="009211C5">
              <w:rPr>
                <w:rFonts w:ascii="Arial" w:hAnsi="Arial" w:cs="Arial"/>
                <w:bCs/>
                <w:sz w:val="20"/>
                <w:szCs w:val="20"/>
              </w:rPr>
              <w:t>15</w:t>
            </w:r>
            <w:r w:rsidRPr="009211C5">
              <w:rPr>
                <w:rFonts w:ascii="Arial" w:hAnsi="Arial" w:cs="Arial"/>
                <w:b w:val="0"/>
                <w:bCs/>
                <w:sz w:val="20"/>
                <w:szCs w:val="20"/>
              </w:rPr>
              <w:t xml:space="preserve"> min</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3065</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On average, one of every three times is now selected (see the 5min default image and the 15min image provided below):</w:t>
            </w:r>
          </w:p>
          <w:p w:rsidR="006F2C73" w:rsidRPr="009211C5" w:rsidRDefault="006F2C73" w:rsidP="001A66AA">
            <w:pPr>
              <w:pStyle w:val="Tableheading"/>
              <w:snapToGrid w:val="0"/>
              <w:spacing w:beforeLines="20" w:before="48" w:afterLines="20" w:after="48"/>
              <w:ind w:left="90"/>
              <w:jc w:val="left"/>
              <w:rPr>
                <w:rFonts w:ascii="Arial" w:hAnsi="Arial" w:cs="Arial"/>
                <w:b w:val="0"/>
                <w:bCs/>
                <w:sz w:val="20"/>
                <w:szCs w:val="20"/>
              </w:rPr>
            </w:pPr>
          </w:p>
          <w:p w:rsidR="006F2C73" w:rsidRPr="009211C5" w:rsidRDefault="006F2C73" w:rsidP="001A66AA">
            <w:pPr>
              <w:pStyle w:val="Tableheading"/>
              <w:snapToGrid w:val="0"/>
              <w:spacing w:beforeLines="20" w:before="48" w:afterLines="20" w:after="48"/>
              <w:ind w:left="662" w:hanging="576"/>
              <w:jc w:val="left"/>
              <w:rPr>
                <w:rFonts w:ascii="Arial" w:hAnsi="Arial" w:cs="Arial"/>
                <w:b w:val="0"/>
                <w:bCs/>
                <w:sz w:val="20"/>
                <w:szCs w:val="20"/>
              </w:rPr>
            </w:pPr>
            <w:r w:rsidRPr="009211C5">
              <w:rPr>
                <w:rFonts w:ascii="Arial" w:hAnsi="Arial" w:cs="Arial"/>
                <w:bCs/>
                <w:sz w:val="20"/>
                <w:szCs w:val="20"/>
              </w:rPr>
              <w:t>Note:</w:t>
            </w:r>
            <w:r w:rsidRPr="009211C5">
              <w:rPr>
                <w:rFonts w:ascii="Arial" w:hAnsi="Arial" w:cs="Arial"/>
                <w:b w:val="0"/>
                <w:bCs/>
                <w:sz w:val="20"/>
                <w:szCs w:val="20"/>
              </w:rPr>
              <w:t xml:space="preserve"> This is not a definitive result and may differ depending on how many products are available, the selections may fluctuate.</w:t>
            </w:r>
          </w:p>
          <w:p w:rsidR="006F2C73" w:rsidRPr="009211C5" w:rsidRDefault="006F2C73" w:rsidP="001A66AA">
            <w:pPr>
              <w:pStyle w:val="Tableheading"/>
              <w:snapToGrid w:val="0"/>
              <w:spacing w:beforeLines="20" w:before="48" w:afterLines="20" w:after="48"/>
              <w:rPr>
                <w:rFonts w:ascii="Arial" w:hAnsi="Arial" w:cs="Arial"/>
                <w:b w:val="0"/>
                <w:bCs/>
                <w:szCs w:val="22"/>
              </w:rPr>
            </w:pPr>
            <w:r w:rsidRPr="009211C5">
              <w:rPr>
                <w:rFonts w:ascii="Arial" w:hAnsi="Arial" w:cs="Arial"/>
                <w:b w:val="0"/>
                <w:bCs/>
                <w:noProof/>
                <w:szCs w:val="22"/>
                <w:lang w:eastAsia="en-US"/>
              </w:rPr>
              <w:drawing>
                <wp:inline distT="0" distB="0" distL="0" distR="0" wp14:anchorId="75B9CEC3" wp14:editId="743DFD22">
                  <wp:extent cx="1308946" cy="2753449"/>
                  <wp:effectExtent l="0" t="0" r="571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alog_TimeOptions_05m-default.png"/>
                          <pic:cNvPicPr/>
                        </pic:nvPicPr>
                        <pic:blipFill>
                          <a:blip r:embed="rId86">
                            <a:extLst>
                              <a:ext uri="{28A0092B-C50C-407E-A947-70E740481C1C}">
                                <a14:useLocalDpi xmlns:a14="http://schemas.microsoft.com/office/drawing/2010/main" val="0"/>
                              </a:ext>
                            </a:extLst>
                          </a:blip>
                          <a:stretch>
                            <a:fillRect/>
                          </a:stretch>
                        </pic:blipFill>
                        <pic:spPr>
                          <a:xfrm>
                            <a:off x="0" y="0"/>
                            <a:ext cx="1314065" cy="2764218"/>
                          </a:xfrm>
                          <a:prstGeom prst="rect">
                            <a:avLst/>
                          </a:prstGeom>
                        </pic:spPr>
                      </pic:pic>
                    </a:graphicData>
                  </a:graphic>
                </wp:inline>
              </w:drawing>
            </w:r>
            <w:r w:rsidRPr="009211C5">
              <w:rPr>
                <w:rFonts w:ascii="Arial" w:hAnsi="Arial" w:cs="Arial"/>
                <w:b w:val="0"/>
                <w:bCs/>
                <w:szCs w:val="22"/>
              </w:rPr>
              <w:t xml:space="preserve">    </w:t>
            </w:r>
            <w:r w:rsidRPr="009211C5">
              <w:rPr>
                <w:rFonts w:ascii="Arial" w:hAnsi="Arial" w:cs="Arial"/>
                <w:b w:val="0"/>
                <w:bCs/>
                <w:noProof/>
                <w:szCs w:val="22"/>
                <w:lang w:eastAsia="en-US"/>
              </w:rPr>
              <w:drawing>
                <wp:inline distT="0" distB="0" distL="0" distR="0" wp14:anchorId="0924E995" wp14:editId="68219FB7">
                  <wp:extent cx="1316374" cy="276907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07-3.90um_15m.png"/>
                          <pic:cNvPicPr/>
                        </pic:nvPicPr>
                        <pic:blipFill>
                          <a:blip r:embed="rId87">
                            <a:extLst>
                              <a:ext uri="{28A0092B-C50C-407E-A947-70E740481C1C}">
                                <a14:useLocalDpi xmlns:a14="http://schemas.microsoft.com/office/drawing/2010/main" val="0"/>
                              </a:ext>
                            </a:extLst>
                          </a:blip>
                          <a:stretch>
                            <a:fillRect/>
                          </a:stretch>
                        </pic:blipFill>
                        <pic:spPr>
                          <a:xfrm>
                            <a:off x="0" y="0"/>
                            <a:ext cx="1317896" cy="2772280"/>
                          </a:xfrm>
                          <a:prstGeom prst="rect">
                            <a:avLst/>
                          </a:prstGeom>
                        </pic:spPr>
                      </pic:pic>
                    </a:graphicData>
                  </a:graphic>
                </wp:inline>
              </w:drawing>
            </w:r>
          </w:p>
          <w:p w:rsidR="006F2C73" w:rsidRPr="009211C5" w:rsidRDefault="006F2C73" w:rsidP="001A66AA">
            <w:pPr>
              <w:pStyle w:val="Tableheading"/>
              <w:snapToGrid w:val="0"/>
              <w:spacing w:beforeLines="20" w:before="48" w:afterLines="20" w:after="48"/>
              <w:ind w:left="432"/>
              <w:jc w:val="left"/>
              <w:rPr>
                <w:rFonts w:ascii="Arial" w:hAnsi="Arial" w:cs="Arial"/>
                <w:b w:val="0"/>
                <w:bCs/>
                <w:sz w:val="20"/>
                <w:szCs w:val="20"/>
              </w:rPr>
            </w:pPr>
            <w:r w:rsidRPr="009211C5">
              <w:rPr>
                <w:rFonts w:ascii="Arial" w:hAnsi="Arial" w:cs="Arial"/>
                <w:bCs/>
                <w:szCs w:val="22"/>
              </w:rPr>
              <w:t>5min Default</w:t>
            </w:r>
            <w:r w:rsidRPr="009211C5">
              <w:rPr>
                <w:rFonts w:ascii="Arial" w:hAnsi="Arial" w:cs="Arial"/>
                <w:bCs/>
                <w:szCs w:val="22"/>
              </w:rPr>
              <w:tab/>
            </w:r>
            <w:r w:rsidRPr="009211C5">
              <w:rPr>
                <w:rFonts w:ascii="Arial" w:hAnsi="Arial" w:cs="Arial"/>
                <w:bCs/>
                <w:szCs w:val="22"/>
              </w:rPr>
              <w:tab/>
            </w:r>
            <w:r w:rsidRPr="009211C5">
              <w:rPr>
                <w:rFonts w:ascii="Arial" w:hAnsi="Arial" w:cs="Arial"/>
                <w:bCs/>
                <w:szCs w:val="22"/>
              </w:rPr>
              <w:tab/>
              <w:t>15min</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178" w:name="_Ref384310944"/>
          </w:p>
        </w:tc>
        <w:bookmarkEnd w:id="178"/>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Time Options dialog select </w:t>
            </w:r>
            <w:r w:rsidRPr="009211C5">
              <w:rPr>
                <w:rFonts w:ascii="Arial" w:hAnsi="Arial" w:cs="Arial"/>
                <w:bCs/>
                <w:szCs w:val="22"/>
              </w:rPr>
              <w:t>[OK]</w:t>
            </w:r>
            <w:r w:rsidRPr="009211C5">
              <w:rPr>
                <w:rFonts w:ascii="Arial" w:hAnsi="Arial" w:cs="Arial"/>
                <w:b w:val="0"/>
                <w:bCs/>
                <w:szCs w:val="22"/>
              </w:rPr>
              <w:t xml:space="preserve"> to the selection.</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3065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Cs/>
                <w:i/>
                <w:color w:val="3333FF"/>
                <w:sz w:val="20"/>
                <w:szCs w:val="20"/>
              </w:rPr>
              <w:t>CH-07-3.90um</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 (see </w:t>
            </w:r>
            <w:r w:rsidRPr="009211C5">
              <w:rPr>
                <w:rFonts w:ascii="Arial" w:hAnsi="Arial" w:cs="Arial"/>
                <w:bCs/>
                <w:sz w:val="20"/>
                <w:szCs w:val="20"/>
                <w:highlight w:val="yellow"/>
              </w:rPr>
              <w:t xml:space="preserve">Step </w:t>
            </w:r>
            <w:r w:rsidRPr="009211C5">
              <w:rPr>
                <w:rFonts w:ascii="Arial" w:hAnsi="Arial" w:cs="Arial"/>
                <w:bCs/>
                <w:sz w:val="20"/>
                <w:szCs w:val="20"/>
                <w:highlight w:val="yellow"/>
              </w:rPr>
              <w:fldChar w:fldCharType="begin"/>
            </w:r>
            <w:r w:rsidRPr="009211C5">
              <w:rPr>
                <w:rFonts w:ascii="Arial" w:hAnsi="Arial" w:cs="Arial"/>
                <w:bCs/>
                <w:sz w:val="20"/>
                <w:szCs w:val="20"/>
                <w:highlight w:val="yellow"/>
              </w:rPr>
              <w:instrText xml:space="preserve"> REF _Ref384306888 \r \h  \* MERGEFORMAT </w:instrText>
            </w:r>
            <w:r w:rsidRPr="009211C5">
              <w:rPr>
                <w:rFonts w:ascii="Arial" w:hAnsi="Arial" w:cs="Arial"/>
                <w:bCs/>
                <w:sz w:val="20"/>
                <w:szCs w:val="20"/>
                <w:highlight w:val="yellow"/>
              </w:rPr>
            </w:r>
            <w:r w:rsidRPr="009211C5">
              <w:rPr>
                <w:rFonts w:ascii="Arial" w:hAnsi="Arial" w:cs="Arial"/>
                <w:bCs/>
                <w:sz w:val="20"/>
                <w:szCs w:val="20"/>
                <w:highlight w:val="yellow"/>
              </w:rPr>
              <w:fldChar w:fldCharType="separate"/>
            </w:r>
            <w:r w:rsidR="00E97910">
              <w:rPr>
                <w:rFonts w:ascii="Arial" w:hAnsi="Arial" w:cs="Arial"/>
                <w:bCs/>
                <w:sz w:val="20"/>
                <w:szCs w:val="20"/>
                <w:highlight w:val="yellow"/>
              </w:rPr>
              <w:t>165</w:t>
            </w:r>
            <w:r w:rsidRPr="009211C5">
              <w:rPr>
                <w:rFonts w:ascii="Arial" w:hAnsi="Arial" w:cs="Arial"/>
                <w:bCs/>
                <w:sz w:val="20"/>
                <w:szCs w:val="20"/>
                <w:highlight w:val="yellow"/>
              </w:rPr>
              <w:fldChar w:fldCharType="end"/>
            </w:r>
            <w:r w:rsidRPr="009211C5">
              <w:rPr>
                <w:rFonts w:ascii="Arial" w:hAnsi="Arial" w:cs="Arial"/>
                <w:b w:val="0"/>
                <w:bCs/>
                <w:sz w:val="20"/>
                <w:szCs w:val="20"/>
              </w:rPr>
              <w: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 xml:space="preserve">Expected Frame Count: </w:t>
            </w:r>
            <w:r w:rsidRPr="009211C5">
              <w:rPr>
                <w:rFonts w:ascii="Arial" w:hAnsi="Arial" w:cs="Arial"/>
                <w:bCs/>
                <w:color w:val="3333FF"/>
                <w:sz w:val="20"/>
                <w:szCs w:val="20"/>
                <w:u w:val="single"/>
              </w:rPr>
              <w:t>48</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Frame Count: ______</w:t>
            </w:r>
            <w:r>
              <w:rPr>
                <w:rFonts w:ascii="Arial" w:hAnsi="Arial" w:cs="Arial"/>
                <w:b w:val="0"/>
                <w:bCs/>
                <w:sz w:val="20"/>
                <w:szCs w:val="20"/>
              </w:rPr>
              <w:t>.</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newest frame date/time stamp:  ______________</w:t>
            </w:r>
            <w:r>
              <w:rPr>
                <w:rFonts w:ascii="Arial" w:hAnsi="Arial" w:cs="Arial"/>
                <w:b w:val="0"/>
                <w:bCs/>
                <w:sz w:val="20"/>
                <w:szCs w:val="20"/>
              </w:rPr>
              <w: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oldest frame date/time stamp:  _______________</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Compare the results to those from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_Ref384306888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165</w:t>
            </w:r>
            <w:r w:rsidRPr="009211C5">
              <w:rPr>
                <w:rFonts w:ascii="Arial" w:hAnsi="Arial" w:cs="Arial"/>
                <w:bCs/>
                <w:szCs w:val="22"/>
                <w:highlight w:val="yellow"/>
              </w:rPr>
              <w:fldChar w:fldCharType="end"/>
            </w:r>
            <w:r w:rsidRPr="009211C5">
              <w:rPr>
                <w:rFonts w:ascii="Arial" w:hAnsi="Arial" w:cs="Arial"/>
                <w:b w:val="0"/>
                <w:bCs/>
                <w:szCs w:val="22"/>
              </w:rPr>
              <w:t xml:space="preserve"> and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_Ref384307052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168</w:t>
            </w:r>
            <w:r w:rsidRPr="009211C5">
              <w:rPr>
                <w:rFonts w:ascii="Arial" w:hAnsi="Arial" w:cs="Arial"/>
                <w:bCs/>
                <w:szCs w:val="22"/>
                <w:highlight w:val="yellow"/>
              </w:rPr>
              <w:fldChar w:fldCharType="end"/>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3065</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9211C5" w:rsidRDefault="006F2C73" w:rsidP="00883277">
            <w:pPr>
              <w:pStyle w:val="Tableheading"/>
              <w:snapToGrid w:val="0"/>
              <w:spacing w:beforeLines="20" w:before="48" w:afterLines="20" w:after="48"/>
              <w:ind w:left="720" w:hanging="720"/>
              <w:jc w:val="left"/>
              <w:rPr>
                <w:rFonts w:ascii="Arial" w:hAnsi="Arial" w:cs="Arial"/>
                <w:b w:val="0"/>
                <w:bCs/>
                <w:sz w:val="20"/>
                <w:szCs w:val="20"/>
              </w:rPr>
            </w:pPr>
            <w:r w:rsidRPr="009211C5">
              <w:rPr>
                <w:rFonts w:ascii="Arial" w:hAnsi="Arial" w:cs="Arial"/>
                <w:bCs/>
                <w:sz w:val="20"/>
                <w:szCs w:val="20"/>
              </w:rPr>
              <w:t>Note 1:</w:t>
            </w:r>
            <w:r w:rsidRPr="009211C5">
              <w:rPr>
                <w:rFonts w:ascii="Arial" w:hAnsi="Arial" w:cs="Arial"/>
                <w:b w:val="0"/>
                <w:bCs/>
                <w:sz w:val="20"/>
                <w:szCs w:val="20"/>
              </w:rPr>
              <w:tab/>
              <w:t>Allowing for the arrival of new data which may cause differences, based on these steps being executed within moments of each other, the frame counts match and the latest.</w:t>
            </w:r>
          </w:p>
          <w:p w:rsidR="006F2C73" w:rsidRPr="009211C5" w:rsidRDefault="006F2C73" w:rsidP="00883277">
            <w:pPr>
              <w:pStyle w:val="Tableheading"/>
              <w:snapToGrid w:val="0"/>
              <w:spacing w:beforeLines="20" w:before="48" w:afterLines="20" w:after="48"/>
              <w:ind w:left="720" w:hanging="720"/>
              <w:jc w:val="left"/>
              <w:rPr>
                <w:rFonts w:ascii="Arial" w:hAnsi="Arial" w:cs="Arial"/>
                <w:b w:val="0"/>
                <w:bCs/>
                <w:sz w:val="20"/>
                <w:szCs w:val="20"/>
              </w:rPr>
            </w:pPr>
            <w:r w:rsidRPr="009211C5">
              <w:rPr>
                <w:rFonts w:ascii="Arial" w:hAnsi="Arial" w:cs="Arial"/>
                <w:bCs/>
                <w:sz w:val="20"/>
                <w:szCs w:val="20"/>
              </w:rPr>
              <w:t>Note 2:</w:t>
            </w:r>
            <w:r w:rsidRPr="009211C5">
              <w:rPr>
                <w:rFonts w:ascii="Arial" w:hAnsi="Arial" w:cs="Arial"/>
                <w:b w:val="0"/>
                <w:bCs/>
                <w:sz w:val="20"/>
                <w:szCs w:val="20"/>
              </w:rPr>
              <w:tab/>
              <w:t>The oldest date/timestamps may vary depending upon which products were selected by the system during the decimation process, but should be close.</w:t>
            </w:r>
          </w:p>
        </w:tc>
        <w:tc>
          <w:tcPr>
            <w:tcW w:w="647" w:type="dxa"/>
            <w:vMerge/>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Frames Count:</w:t>
            </w:r>
            <w:r w:rsidRPr="009211C5">
              <w:rPr>
                <w:rFonts w:ascii="Arial" w:hAnsi="Arial" w:cs="Arial"/>
                <w:b w:val="0"/>
                <w:bCs/>
                <w:sz w:val="20"/>
                <w:szCs w:val="20"/>
              </w:rPr>
              <w:tab/>
            </w:r>
            <w:r w:rsidRPr="009211C5">
              <w:rPr>
                <w:rFonts w:ascii="Arial" w:hAnsi="Arial" w:cs="Arial"/>
                <w:b w:val="0"/>
                <w:bCs/>
                <w:sz w:val="20"/>
                <w:szCs w:val="20"/>
              </w:rPr>
              <w:tab/>
              <w:t>Less than previous</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Latest Timestamp:</w:t>
            </w:r>
            <w:r w:rsidRPr="009211C5">
              <w:rPr>
                <w:rFonts w:ascii="Arial" w:hAnsi="Arial" w:cs="Arial"/>
                <w:b w:val="0"/>
                <w:bCs/>
                <w:sz w:val="20"/>
                <w:szCs w:val="20"/>
              </w:rPr>
              <w:tab/>
            </w:r>
            <w:r w:rsidRPr="009211C5">
              <w:rPr>
                <w:rFonts w:ascii="Arial" w:hAnsi="Arial" w:cs="Arial"/>
                <w:b w:val="0"/>
                <w:bCs/>
                <w:sz w:val="20"/>
                <w:szCs w:val="20"/>
              </w:rPr>
              <w:tab/>
              <w:t>Match (Note 1)</w:t>
            </w:r>
          </w:p>
          <w:p w:rsidR="006F2C73" w:rsidRPr="00883277"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Oldest Timestamp:</w:t>
            </w:r>
            <w:r w:rsidRPr="009211C5">
              <w:rPr>
                <w:rFonts w:ascii="Arial" w:hAnsi="Arial" w:cs="Arial"/>
                <w:b w:val="0"/>
                <w:bCs/>
                <w:sz w:val="20"/>
                <w:szCs w:val="20"/>
              </w:rPr>
              <w:tab/>
            </w:r>
            <w:r w:rsidRPr="009211C5">
              <w:rPr>
                <w:rFonts w:ascii="Arial" w:hAnsi="Arial" w:cs="Arial"/>
                <w:b w:val="0"/>
                <w:bCs/>
                <w:sz w:val="20"/>
                <w:szCs w:val="20"/>
              </w:rPr>
              <w:tab/>
              <w:t>May differ (Note 2)</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Swap (move the product into </w:t>
            </w:r>
            <w:r w:rsidRPr="009211C5">
              <w:rPr>
                <w:rFonts w:ascii="Arial" w:hAnsi="Arial" w:cs="Arial"/>
                <w:bCs/>
                <w:szCs w:val="22"/>
              </w:rPr>
              <w:t>Side Pane 3</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displays in the side pane</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64</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North American</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Options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Time Options (checkbox)</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West </w:t>
            </w:r>
            <w:proofErr w:type="spellStart"/>
            <w:r w:rsidRPr="009211C5">
              <w:rPr>
                <w:rFonts w:ascii="Arial" w:hAnsi="Arial" w:cs="Arial"/>
                <w:b w:val="0"/>
                <w:bCs/>
                <w:i/>
                <w:color w:val="3333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CH-07-3.90um</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Time Options dialog opens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the Time Options dialog:</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Note the Valid Times for the Default Time Resolution</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Time Resolution: </w:t>
            </w:r>
            <w:r w:rsidRPr="009211C5">
              <w:rPr>
                <w:rFonts w:ascii="Arial" w:hAnsi="Arial" w:cs="Arial"/>
                <w:b w:val="0"/>
                <w:bCs/>
                <w:sz w:val="20"/>
                <w:szCs w:val="20"/>
              </w:rPr>
              <w:sym w:font="Wingdings" w:char="F0E0"/>
            </w:r>
            <w:r w:rsidRPr="009211C5">
              <w:rPr>
                <w:rFonts w:ascii="Arial" w:hAnsi="Arial" w:cs="Arial"/>
                <w:b w:val="0"/>
                <w:bCs/>
                <w:sz w:val="20"/>
                <w:szCs w:val="20"/>
              </w:rPr>
              <w:t xml:space="preserve"> </w:t>
            </w:r>
            <w:r w:rsidRPr="009211C5">
              <w:rPr>
                <w:rFonts w:ascii="Arial" w:hAnsi="Arial" w:cs="Arial"/>
                <w:bCs/>
                <w:sz w:val="20"/>
                <w:szCs w:val="20"/>
              </w:rPr>
              <w:t>30</w:t>
            </w:r>
            <w:r w:rsidRPr="009211C5">
              <w:rPr>
                <w:rFonts w:ascii="Arial" w:hAnsi="Arial" w:cs="Arial"/>
                <w:b w:val="0"/>
                <w:bCs/>
                <w:sz w:val="20"/>
                <w:szCs w:val="20"/>
              </w:rPr>
              <w:t xml:space="preserve"> min</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On average, one of every six times is now selected (see the 5min default image and the 30min image provided below):</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9211C5" w:rsidRDefault="006F2C73" w:rsidP="00883277">
            <w:pPr>
              <w:pStyle w:val="Tableheading"/>
              <w:snapToGrid w:val="0"/>
              <w:spacing w:beforeLines="20" w:before="48" w:afterLines="20" w:after="48"/>
              <w:ind w:left="720" w:hanging="720"/>
              <w:jc w:val="left"/>
              <w:rPr>
                <w:rFonts w:ascii="Arial" w:hAnsi="Arial" w:cs="Arial"/>
                <w:b w:val="0"/>
                <w:bCs/>
                <w:sz w:val="20"/>
                <w:szCs w:val="20"/>
              </w:rPr>
            </w:pPr>
            <w:r w:rsidRPr="009211C5">
              <w:rPr>
                <w:rFonts w:ascii="Arial" w:hAnsi="Arial" w:cs="Arial"/>
                <w:bCs/>
                <w:sz w:val="20"/>
                <w:szCs w:val="20"/>
              </w:rPr>
              <w:t>Note:</w:t>
            </w:r>
            <w:r w:rsidRPr="009211C5">
              <w:rPr>
                <w:rFonts w:ascii="Arial" w:hAnsi="Arial" w:cs="Arial"/>
                <w:b w:val="0"/>
                <w:bCs/>
                <w:sz w:val="20"/>
                <w:szCs w:val="20"/>
              </w:rPr>
              <w:tab/>
              <w:t>This is not a definitive result and may differ depending on how many products are available, the selections may fluctuate.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rPr>
                <w:rFonts w:ascii="Arial" w:hAnsi="Arial" w:cs="Arial"/>
                <w:b w:val="0"/>
                <w:bCs/>
                <w:szCs w:val="22"/>
              </w:rPr>
            </w:pPr>
            <w:r w:rsidRPr="009211C5">
              <w:rPr>
                <w:rFonts w:ascii="Arial" w:hAnsi="Arial" w:cs="Arial"/>
                <w:b w:val="0"/>
                <w:bCs/>
                <w:noProof/>
                <w:szCs w:val="22"/>
                <w:lang w:eastAsia="en-US"/>
              </w:rPr>
              <w:drawing>
                <wp:inline distT="0" distB="0" distL="0" distR="0" wp14:anchorId="6CF91E39" wp14:editId="2C095C61">
                  <wp:extent cx="1308946" cy="2753449"/>
                  <wp:effectExtent l="0" t="0" r="571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alog_TimeOptions_05m-default.png"/>
                          <pic:cNvPicPr/>
                        </pic:nvPicPr>
                        <pic:blipFill>
                          <a:blip r:embed="rId86">
                            <a:extLst>
                              <a:ext uri="{28A0092B-C50C-407E-A947-70E740481C1C}">
                                <a14:useLocalDpi xmlns:a14="http://schemas.microsoft.com/office/drawing/2010/main" val="0"/>
                              </a:ext>
                            </a:extLst>
                          </a:blip>
                          <a:stretch>
                            <a:fillRect/>
                          </a:stretch>
                        </pic:blipFill>
                        <pic:spPr>
                          <a:xfrm>
                            <a:off x="0" y="0"/>
                            <a:ext cx="1314065" cy="2764218"/>
                          </a:xfrm>
                          <a:prstGeom prst="rect">
                            <a:avLst/>
                          </a:prstGeom>
                        </pic:spPr>
                      </pic:pic>
                    </a:graphicData>
                  </a:graphic>
                </wp:inline>
              </w:drawing>
            </w:r>
            <w:r w:rsidRPr="009211C5">
              <w:rPr>
                <w:rFonts w:ascii="Arial" w:hAnsi="Arial" w:cs="Arial"/>
                <w:b w:val="0"/>
                <w:bCs/>
                <w:szCs w:val="22"/>
              </w:rPr>
              <w:t xml:space="preserve">    </w:t>
            </w:r>
            <w:r w:rsidRPr="009211C5">
              <w:rPr>
                <w:rFonts w:ascii="Arial" w:hAnsi="Arial" w:cs="Arial"/>
                <w:b w:val="0"/>
                <w:bCs/>
                <w:noProof/>
                <w:szCs w:val="22"/>
                <w:lang w:eastAsia="en-US"/>
              </w:rPr>
              <w:drawing>
                <wp:inline distT="0" distB="0" distL="0" distR="0" wp14:anchorId="7E29CFD3" wp14:editId="2516C2A5">
                  <wp:extent cx="1310790" cy="2757335"/>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alog_TimeOptions_30m.png"/>
                          <pic:cNvPicPr/>
                        </pic:nvPicPr>
                        <pic:blipFill>
                          <a:blip r:embed="rId88">
                            <a:extLst>
                              <a:ext uri="{28A0092B-C50C-407E-A947-70E740481C1C}">
                                <a14:useLocalDpi xmlns:a14="http://schemas.microsoft.com/office/drawing/2010/main" val="0"/>
                              </a:ext>
                            </a:extLst>
                          </a:blip>
                          <a:stretch>
                            <a:fillRect/>
                          </a:stretch>
                        </pic:blipFill>
                        <pic:spPr>
                          <a:xfrm>
                            <a:off x="0" y="0"/>
                            <a:ext cx="1325251" cy="2787756"/>
                          </a:xfrm>
                          <a:prstGeom prst="rect">
                            <a:avLst/>
                          </a:prstGeom>
                        </pic:spPr>
                      </pic:pic>
                    </a:graphicData>
                  </a:graphic>
                </wp:inline>
              </w:drawing>
            </w:r>
          </w:p>
          <w:p w:rsidR="006F2C73" w:rsidRPr="009211C5" w:rsidRDefault="006F2C73" w:rsidP="00883277">
            <w:pPr>
              <w:pStyle w:val="Tableheading"/>
              <w:snapToGrid w:val="0"/>
              <w:spacing w:beforeLines="20" w:before="48" w:afterLines="20" w:after="48"/>
              <w:ind w:left="432"/>
              <w:jc w:val="left"/>
              <w:rPr>
                <w:rFonts w:ascii="Arial" w:hAnsi="Arial" w:cs="Arial"/>
                <w:bCs/>
                <w:szCs w:val="22"/>
              </w:rPr>
            </w:pPr>
            <w:r w:rsidRPr="009211C5">
              <w:rPr>
                <w:rFonts w:ascii="Arial" w:hAnsi="Arial" w:cs="Arial"/>
                <w:bCs/>
                <w:szCs w:val="22"/>
              </w:rPr>
              <w:t>5min Default</w:t>
            </w:r>
            <w:r w:rsidRPr="009211C5">
              <w:rPr>
                <w:rFonts w:ascii="Arial" w:hAnsi="Arial" w:cs="Arial"/>
                <w:bCs/>
                <w:szCs w:val="22"/>
              </w:rPr>
              <w:tab/>
            </w:r>
            <w:r w:rsidRPr="009211C5">
              <w:rPr>
                <w:rFonts w:ascii="Arial" w:hAnsi="Arial" w:cs="Arial"/>
                <w:bCs/>
                <w:szCs w:val="22"/>
              </w:rPr>
              <w:tab/>
            </w:r>
            <w:r w:rsidRPr="009211C5">
              <w:rPr>
                <w:rFonts w:ascii="Arial" w:hAnsi="Arial" w:cs="Arial"/>
                <w:bCs/>
                <w:szCs w:val="22"/>
              </w:rPr>
              <w:tab/>
              <w:t>30min</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the Time Options dialog select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Cs/>
                <w:szCs w:val="22"/>
              </w:rPr>
            </w:pPr>
            <w:r w:rsidRPr="009211C5">
              <w:rPr>
                <w:rFonts w:ascii="Arial" w:hAnsi="Arial" w:cs="Arial"/>
                <w:bCs/>
                <w:sz w:val="20"/>
                <w:szCs w:val="20"/>
              </w:rPr>
              <w:t xml:space="preserve"> [OK]</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3065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Cs/>
                <w:i/>
                <w:color w:val="3333FF"/>
                <w:sz w:val="20"/>
                <w:szCs w:val="20"/>
              </w:rPr>
              <w:t>CH-07-3.90um</w:t>
            </w:r>
            <w:r w:rsidRPr="009211C5">
              <w:rPr>
                <w:rFonts w:ascii="Arial" w:hAnsi="Arial" w:cs="Arial"/>
                <w:b w:val="0"/>
                <w:bCs/>
                <w:sz w:val="20"/>
                <w:szCs w:val="20"/>
              </w:rPr>
              <w:t xml:space="preserve">  product displays over the </w:t>
            </w:r>
            <w:r w:rsidRPr="009211C5">
              <w:rPr>
                <w:rFonts w:ascii="Arial" w:hAnsi="Arial" w:cs="Arial"/>
                <w:bCs/>
                <w:sz w:val="20"/>
                <w:szCs w:val="20"/>
              </w:rPr>
              <w:t>North American</w:t>
            </w:r>
            <w:r w:rsidRPr="009211C5">
              <w:rPr>
                <w:rFonts w:ascii="Arial" w:hAnsi="Arial" w:cs="Arial"/>
                <w:b w:val="0"/>
                <w:bCs/>
                <w:sz w:val="20"/>
                <w:szCs w:val="20"/>
              </w:rPr>
              <w:t xml:space="preserve"> projection (see </w:t>
            </w:r>
            <w:r w:rsidRPr="009211C5">
              <w:rPr>
                <w:rFonts w:ascii="Arial" w:hAnsi="Arial" w:cs="Arial"/>
                <w:bCs/>
                <w:sz w:val="20"/>
                <w:szCs w:val="20"/>
                <w:highlight w:val="yellow"/>
              </w:rPr>
              <w:t xml:space="preserve">Step </w:t>
            </w:r>
            <w:r w:rsidRPr="009211C5">
              <w:rPr>
                <w:rFonts w:ascii="Arial" w:hAnsi="Arial" w:cs="Arial"/>
                <w:bCs/>
                <w:sz w:val="20"/>
                <w:szCs w:val="20"/>
                <w:highlight w:val="yellow"/>
              </w:rPr>
              <w:fldChar w:fldCharType="begin"/>
            </w:r>
            <w:r w:rsidRPr="009211C5">
              <w:rPr>
                <w:rFonts w:ascii="Arial" w:hAnsi="Arial" w:cs="Arial"/>
                <w:bCs/>
                <w:sz w:val="20"/>
                <w:szCs w:val="20"/>
                <w:highlight w:val="yellow"/>
              </w:rPr>
              <w:instrText xml:space="preserve"> REF _Ref384306888 \r \h  \* MERGEFORMAT </w:instrText>
            </w:r>
            <w:r w:rsidRPr="009211C5">
              <w:rPr>
                <w:rFonts w:ascii="Arial" w:hAnsi="Arial" w:cs="Arial"/>
                <w:bCs/>
                <w:sz w:val="20"/>
                <w:szCs w:val="20"/>
                <w:highlight w:val="yellow"/>
              </w:rPr>
            </w:r>
            <w:r w:rsidRPr="009211C5">
              <w:rPr>
                <w:rFonts w:ascii="Arial" w:hAnsi="Arial" w:cs="Arial"/>
                <w:bCs/>
                <w:sz w:val="20"/>
                <w:szCs w:val="20"/>
                <w:highlight w:val="yellow"/>
              </w:rPr>
              <w:fldChar w:fldCharType="separate"/>
            </w:r>
            <w:r w:rsidR="00E97910">
              <w:rPr>
                <w:rFonts w:ascii="Arial" w:hAnsi="Arial" w:cs="Arial"/>
                <w:bCs/>
                <w:sz w:val="20"/>
                <w:szCs w:val="20"/>
                <w:highlight w:val="yellow"/>
              </w:rPr>
              <w:t>165</w:t>
            </w:r>
            <w:r w:rsidRPr="009211C5">
              <w:rPr>
                <w:rFonts w:ascii="Arial" w:hAnsi="Arial" w:cs="Arial"/>
                <w:bCs/>
                <w:sz w:val="20"/>
                <w:szCs w:val="20"/>
                <w:highlight w:val="yellow"/>
              </w:rPr>
              <w:fldChar w:fldCharType="end"/>
            </w:r>
            <w:r w:rsidRPr="009211C5">
              <w:rPr>
                <w:rFonts w:ascii="Arial" w:hAnsi="Arial" w:cs="Arial"/>
                <w:b w:val="0"/>
                <w:bCs/>
                <w:sz w:val="20"/>
                <w:szCs w:val="20"/>
              </w:rPr>
              <w: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 xml:space="preserve">Expected Frame Count: </w:t>
            </w:r>
            <w:r w:rsidRPr="009211C5">
              <w:rPr>
                <w:rFonts w:ascii="Arial" w:hAnsi="Arial" w:cs="Arial"/>
                <w:bCs/>
                <w:color w:val="3333FF"/>
                <w:sz w:val="20"/>
                <w:szCs w:val="20"/>
                <w:u w:val="single"/>
              </w:rPr>
              <w:t>30</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actual Frame Count: ______</w:t>
            </w:r>
            <w:r>
              <w:rPr>
                <w:rFonts w:ascii="Arial" w:hAnsi="Arial" w:cs="Arial"/>
                <w:b w:val="0"/>
                <w:bCs/>
                <w:sz w:val="20"/>
                <w:szCs w:val="20"/>
              </w:rPr>
              <w:t>.</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newest frame date/time stamp:  ______________</w:t>
            </w:r>
            <w:r>
              <w:rPr>
                <w:rFonts w:ascii="Arial" w:hAnsi="Arial" w:cs="Arial"/>
                <w:b w:val="0"/>
                <w:bCs/>
                <w:sz w:val="20"/>
                <w:szCs w:val="20"/>
              </w:rPr>
              <w:t>.</w:t>
            </w:r>
          </w:p>
          <w:p w:rsidR="006F2C73"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Record the oldest frame date/time stamp:  ______________</w:t>
            </w:r>
            <w:r>
              <w:rPr>
                <w:rFonts w:ascii="Arial" w:hAnsi="Arial" w:cs="Arial"/>
                <w:b w:val="0"/>
                <w:bCs/>
                <w:sz w:val="20"/>
                <w:szCs w:val="20"/>
              </w:rPr>
              <w:t>.</w:t>
            </w:r>
          </w:p>
          <w:p w:rsidR="006F2C73" w:rsidRPr="009211C5" w:rsidRDefault="006F2C73" w:rsidP="00270AC0">
            <w:pPr>
              <w:pStyle w:val="Tableheading"/>
              <w:snapToGrid w:val="0"/>
              <w:spacing w:beforeLines="20" w:before="48" w:afterLines="20" w:after="48"/>
              <w:ind w:left="90"/>
              <w:jc w:val="left"/>
              <w:rPr>
                <w:rFonts w:ascii="Arial" w:hAnsi="Arial" w:cs="Arial"/>
                <w:b w:val="0"/>
                <w:bCs/>
                <w:sz w:val="20"/>
                <w:szCs w:val="20"/>
              </w:rPr>
            </w:pP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Compare the results to those from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_Ref384306888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165</w:t>
            </w:r>
            <w:r w:rsidRPr="009211C5">
              <w:rPr>
                <w:rFonts w:ascii="Arial" w:hAnsi="Arial" w:cs="Arial"/>
                <w:bCs/>
                <w:szCs w:val="22"/>
                <w:highlight w:val="yellow"/>
              </w:rPr>
              <w:fldChar w:fldCharType="end"/>
            </w:r>
            <w:r w:rsidRPr="009211C5">
              <w:rPr>
                <w:rFonts w:ascii="Arial" w:hAnsi="Arial" w:cs="Arial"/>
                <w:bCs/>
                <w:szCs w:val="22"/>
              </w:rPr>
              <w:t>,</w:t>
            </w:r>
            <w:r w:rsidRPr="009211C5">
              <w:rPr>
                <w:rFonts w:ascii="Arial" w:hAnsi="Arial" w:cs="Arial"/>
                <w:b w:val="0"/>
                <w:bCs/>
                <w:szCs w:val="22"/>
              </w:rPr>
              <w:t xml:space="preserve">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_Ref384307052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168</w:t>
            </w:r>
            <w:r w:rsidRPr="009211C5">
              <w:rPr>
                <w:rFonts w:ascii="Arial" w:hAnsi="Arial" w:cs="Arial"/>
                <w:bCs/>
                <w:szCs w:val="22"/>
                <w:highlight w:val="yellow"/>
              </w:rPr>
              <w:fldChar w:fldCharType="end"/>
            </w:r>
            <w:r w:rsidRPr="009211C5">
              <w:rPr>
                <w:rFonts w:ascii="Arial" w:hAnsi="Arial" w:cs="Arial"/>
                <w:b w:val="0"/>
                <w:bCs/>
                <w:szCs w:val="22"/>
              </w:rPr>
              <w:t xml:space="preserve"> and</w:t>
            </w:r>
            <w:r w:rsidRPr="009211C5">
              <w:rPr>
                <w:rFonts w:ascii="Arial" w:hAnsi="Arial" w:cs="Arial"/>
                <w:bCs/>
                <w:szCs w:val="22"/>
              </w:rPr>
              <w:t xml:space="preserve">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_Ref384310944 \r \h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174</w:t>
            </w:r>
            <w:r w:rsidRPr="009211C5">
              <w:rPr>
                <w:rFonts w:ascii="Arial" w:hAnsi="Arial" w:cs="Arial"/>
                <w:bCs/>
                <w:szCs w:val="22"/>
                <w:highlight w:val="yellow"/>
              </w:rPr>
              <w:fldChar w:fldCharType="end"/>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3065</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Frames Count:</w:t>
            </w:r>
            <w:r w:rsidRPr="009211C5">
              <w:rPr>
                <w:rFonts w:ascii="Arial" w:hAnsi="Arial" w:cs="Arial"/>
                <w:b w:val="0"/>
                <w:bCs/>
                <w:sz w:val="20"/>
                <w:szCs w:val="20"/>
              </w:rPr>
              <w:tab/>
            </w:r>
            <w:r w:rsidRPr="009211C5">
              <w:rPr>
                <w:rFonts w:ascii="Arial" w:hAnsi="Arial" w:cs="Arial"/>
                <w:b w:val="0"/>
                <w:bCs/>
                <w:sz w:val="20"/>
                <w:szCs w:val="20"/>
              </w:rPr>
              <w:tab/>
              <w:t>Less than previous</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Latest Timestamp:</w:t>
            </w:r>
            <w:r w:rsidRPr="009211C5">
              <w:rPr>
                <w:rFonts w:ascii="Arial" w:hAnsi="Arial" w:cs="Arial"/>
                <w:b w:val="0"/>
                <w:bCs/>
                <w:sz w:val="20"/>
                <w:szCs w:val="20"/>
              </w:rPr>
              <w:tab/>
            </w:r>
            <w:r w:rsidRPr="009211C5">
              <w:rPr>
                <w:rFonts w:ascii="Arial" w:hAnsi="Arial" w:cs="Arial"/>
                <w:b w:val="0"/>
                <w:bCs/>
                <w:sz w:val="20"/>
                <w:szCs w:val="20"/>
              </w:rPr>
              <w:tab/>
              <w:t>Match (Note 1)</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Oldest Timestamp:</w:t>
            </w:r>
            <w:r w:rsidRPr="009211C5">
              <w:rPr>
                <w:rFonts w:ascii="Arial" w:hAnsi="Arial" w:cs="Arial"/>
                <w:b w:val="0"/>
                <w:bCs/>
                <w:sz w:val="20"/>
                <w:szCs w:val="20"/>
              </w:rPr>
              <w:tab/>
            </w:r>
            <w:r w:rsidRPr="009211C5">
              <w:rPr>
                <w:rFonts w:ascii="Arial" w:hAnsi="Arial" w:cs="Arial"/>
                <w:b w:val="0"/>
                <w:bCs/>
                <w:sz w:val="20"/>
                <w:szCs w:val="20"/>
              </w:rPr>
              <w:tab/>
              <w:t>May differ (Note 2)</w:t>
            </w:r>
          </w:p>
          <w:p w:rsidR="006F2C73" w:rsidRPr="009211C5" w:rsidRDefault="006F2C73" w:rsidP="00883277">
            <w:pPr>
              <w:pStyle w:val="Tableheading"/>
              <w:snapToGrid w:val="0"/>
              <w:spacing w:beforeLines="20" w:before="48" w:afterLines="20" w:after="48"/>
              <w:jc w:val="left"/>
              <w:rPr>
                <w:rFonts w:ascii="Arial" w:hAnsi="Arial" w:cs="Arial"/>
                <w:b w:val="0"/>
                <w:bCs/>
                <w:szCs w:val="22"/>
              </w:rPr>
            </w:pPr>
          </w:p>
          <w:p w:rsidR="006F2C73" w:rsidRPr="009211C5" w:rsidRDefault="006F2C73" w:rsidP="00883277">
            <w:pPr>
              <w:pStyle w:val="Tableheading"/>
              <w:snapToGrid w:val="0"/>
              <w:spacing w:beforeLines="20" w:before="48" w:afterLines="20" w:after="48"/>
              <w:ind w:left="720" w:hanging="720"/>
              <w:jc w:val="left"/>
              <w:rPr>
                <w:rFonts w:ascii="Arial" w:hAnsi="Arial" w:cs="Arial"/>
                <w:b w:val="0"/>
                <w:bCs/>
                <w:sz w:val="20"/>
                <w:szCs w:val="20"/>
              </w:rPr>
            </w:pPr>
            <w:r w:rsidRPr="009211C5">
              <w:rPr>
                <w:rFonts w:ascii="Arial" w:hAnsi="Arial" w:cs="Arial"/>
                <w:bCs/>
                <w:sz w:val="20"/>
                <w:szCs w:val="20"/>
              </w:rPr>
              <w:t>Note 1:</w:t>
            </w:r>
            <w:r w:rsidRPr="009211C5">
              <w:rPr>
                <w:rFonts w:ascii="Arial" w:hAnsi="Arial" w:cs="Arial"/>
                <w:b w:val="0"/>
                <w:bCs/>
                <w:sz w:val="20"/>
                <w:szCs w:val="20"/>
              </w:rPr>
              <w:tab/>
              <w:t>Allowing for the arrival of new data which may cause differences, based on these steps being executed within moments of each other, the frame counts match and the latest.</w:t>
            </w:r>
          </w:p>
          <w:p w:rsidR="006F2C73" w:rsidRPr="009211C5" w:rsidRDefault="006F2C73" w:rsidP="00883277">
            <w:pPr>
              <w:pStyle w:val="Tableheading"/>
              <w:snapToGrid w:val="0"/>
              <w:spacing w:beforeLines="20" w:before="48" w:afterLines="20" w:after="48"/>
              <w:ind w:left="720" w:hanging="720"/>
              <w:jc w:val="left"/>
              <w:rPr>
                <w:rFonts w:ascii="Arial" w:hAnsi="Arial" w:cs="Arial"/>
                <w:b w:val="0"/>
                <w:bCs/>
                <w:sz w:val="20"/>
                <w:szCs w:val="20"/>
              </w:rPr>
            </w:pPr>
            <w:r w:rsidRPr="009211C5">
              <w:rPr>
                <w:rFonts w:ascii="Arial" w:hAnsi="Arial" w:cs="Arial"/>
                <w:bCs/>
                <w:sz w:val="20"/>
                <w:szCs w:val="20"/>
              </w:rPr>
              <w:t>Note 2:</w:t>
            </w:r>
            <w:r w:rsidRPr="009211C5">
              <w:rPr>
                <w:rFonts w:ascii="Arial" w:hAnsi="Arial" w:cs="Arial"/>
                <w:b w:val="0"/>
                <w:bCs/>
                <w:sz w:val="20"/>
                <w:szCs w:val="20"/>
              </w:rPr>
              <w:tab/>
              <w:t>The oldest date/timestamps may vary depending upon which products were selected by the system during the decimation process, but should be close.</w:t>
            </w:r>
          </w:p>
        </w:tc>
        <w:tc>
          <w:tcPr>
            <w:tcW w:w="647" w:type="dxa"/>
            <w:vMerge/>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Clear the main pane and all side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All panes are cleared</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EAF1DD" w:themeFill="accent3" w:themeFillTint="33"/>
          </w:tcPr>
          <w:p w:rsidR="00F647C4" w:rsidRDefault="00F647C4" w:rsidP="00F647C4">
            <w:pPr>
              <w:pStyle w:val="StyleHeading1Heading1-MUOSTimesNewRoman"/>
              <w:pageBreakBefore w:val="0"/>
              <w:numPr>
                <w:ilvl w:val="1"/>
                <w:numId w:val="10"/>
              </w:numPr>
              <w:ind w:left="550"/>
              <w:rPr>
                <w:rFonts w:ascii="Arial" w:hAnsi="Arial"/>
                <w:b w:val="0"/>
                <w:bCs w:val="0"/>
                <w:szCs w:val="22"/>
              </w:rPr>
            </w:pPr>
            <w:bookmarkStart w:id="179" w:name="_Ref386519457"/>
            <w:bookmarkStart w:id="180" w:name="_Toc386699515"/>
            <w:r>
              <w:rPr>
                <w:rFonts w:ascii="Arial" w:hAnsi="Arial"/>
                <w:b w:val="0"/>
                <w:bCs w:val="0"/>
                <w:szCs w:val="22"/>
              </w:rPr>
              <w:t>Expanded Color Assignment Table</w:t>
            </w:r>
            <w:bookmarkEnd w:id="179"/>
            <w:bookmarkEnd w:id="180"/>
          </w:p>
          <w:p w:rsidR="006F2C73" w:rsidRPr="009211C5" w:rsidRDefault="006F2C73" w:rsidP="00883277">
            <w:pPr>
              <w:pStyle w:val="Tableheading"/>
              <w:snapToGrid w:val="0"/>
              <w:spacing w:before="60" w:after="120"/>
              <w:jc w:val="left"/>
              <w:rPr>
                <w:rFonts w:ascii="Arial" w:hAnsi="Arial" w:cs="Arial"/>
                <w:b w:val="0"/>
                <w:bCs/>
                <w:szCs w:val="22"/>
              </w:rPr>
            </w:pPr>
            <w:r w:rsidRPr="009211C5">
              <w:rPr>
                <w:rFonts w:ascii="Arial" w:hAnsi="Arial" w:cs="Arial"/>
                <w:b w:val="0"/>
                <w:bCs/>
                <w:szCs w:val="22"/>
              </w:rPr>
              <w:t xml:space="preserve">This section demonstrates the expanded color assignment table </w:t>
            </w:r>
            <w:r w:rsidR="00B81A06">
              <w:rPr>
                <w:rFonts w:ascii="Arial" w:hAnsi="Arial" w:cs="Arial"/>
                <w:b w:val="0"/>
                <w:bCs/>
                <w:szCs w:val="22"/>
              </w:rPr>
              <w:t>functionality</w:t>
            </w:r>
            <w:r w:rsidR="00B81A06" w:rsidRPr="009211C5">
              <w:rPr>
                <w:rFonts w:ascii="Arial" w:hAnsi="Arial" w:cs="Arial"/>
                <w:b w:val="0"/>
                <w:bCs/>
                <w:szCs w:val="22"/>
              </w:rPr>
              <w:t xml:space="preserve"> </w:t>
            </w:r>
            <w:r w:rsidRPr="009211C5">
              <w:rPr>
                <w:rFonts w:ascii="Arial" w:hAnsi="Arial" w:cs="Arial"/>
                <w:b w:val="0"/>
                <w:bCs/>
                <w:szCs w:val="22"/>
              </w:rPr>
              <w:t>as defined by the following requirement:</w:t>
            </w:r>
          </w:p>
          <w:p w:rsidR="006F2C73" w:rsidRPr="009211C5" w:rsidRDefault="006F2C73" w:rsidP="00883277">
            <w:pPr>
              <w:spacing w:before="40" w:after="40"/>
              <w:ind w:left="720" w:hanging="720"/>
              <w:rPr>
                <w:rFonts w:ascii="Arial" w:hAnsi="Arial" w:cs="Arial"/>
                <w:sz w:val="22"/>
                <w:szCs w:val="22"/>
              </w:rPr>
            </w:pPr>
            <w:r w:rsidRPr="009211C5">
              <w:rPr>
                <w:rFonts w:ascii="Arial" w:hAnsi="Arial" w:cs="Arial"/>
                <w:bCs/>
                <w:sz w:val="22"/>
                <w:szCs w:val="22"/>
              </w:rPr>
              <w:t>3062.</w:t>
            </w:r>
            <w:r w:rsidRPr="009211C5">
              <w:rPr>
                <w:rFonts w:ascii="Arial" w:hAnsi="Arial" w:cs="Arial"/>
                <w:sz w:val="22"/>
                <w:szCs w:val="22"/>
              </w:rPr>
              <w:tab/>
              <w:t>Color Table Size (prototype).  Expand the AWIPS-II color assignment table to 16384 colors (14 bits).  GOES-R ABI imagery will be provided with 12 and 14 bit dynamic range. AWIPS-II currently uses an 8-bit (256 color) assignment table to render imagery. There are some applications, such as visual smoke/ash detection, where operations have reported a need for full-scale color differentiation - i.e. a larger color table.</w:t>
            </w:r>
          </w:p>
        </w:tc>
      </w:tr>
      <w:tr w:rsidR="00D712BD" w:rsidRPr="00E50747" w:rsidTr="00883277">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D712BD" w:rsidRPr="00575F81" w:rsidRDefault="00D712BD" w:rsidP="00883277">
            <w:pPr>
              <w:pStyle w:val="Tableheading"/>
              <w:numPr>
                <w:ilvl w:val="1"/>
                <w:numId w:val="9"/>
              </w:numPr>
              <w:snapToGrid w:val="0"/>
              <w:spacing w:beforeLines="20" w:before="48" w:afterLines="20" w:after="48"/>
              <w:ind w:left="766"/>
              <w:jc w:val="left"/>
              <w:rPr>
                <w:rFonts w:ascii="Arial" w:hAnsi="Arial" w:cs="Arial"/>
                <w:b w:val="0"/>
                <w:bCs/>
                <w:i/>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575F81" w:rsidRPr="00294B7B" w:rsidRDefault="00575F8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883277">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883277">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883277">
            <w:pPr>
              <w:pStyle w:val="Tableheading"/>
              <w:snapToGrid w:val="0"/>
              <w:spacing w:beforeLines="20" w:before="48" w:afterLines="20" w:after="48"/>
              <w:ind w:left="294"/>
              <w:jc w:val="left"/>
              <w:rPr>
                <w:rFonts w:ascii="Arial" w:hAnsi="Arial" w:cs="Arial"/>
                <w:b w:val="0"/>
                <w:bCs/>
                <w:szCs w:val="22"/>
              </w:rPr>
            </w:pPr>
          </w:p>
        </w:tc>
      </w:tr>
      <w:tr w:rsidR="006F2C73" w:rsidRPr="00E50747" w:rsidTr="00883277">
        <w:trPr>
          <w:cantSplit/>
        </w:trPr>
        <w:tc>
          <w:tcPr>
            <w:tcW w:w="1020" w:type="dxa"/>
            <w:vMerge/>
            <w:vAlign w:val="center"/>
          </w:tcPr>
          <w:p w:rsidR="006F2C73" w:rsidRPr="00E50747"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294B7B" w:rsidRDefault="006F2C73"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6F2C73" w:rsidRPr="009211C5" w:rsidRDefault="006F2C73" w:rsidP="00883277">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shd w:val="clear" w:color="auto" w:fill="FFFFCC"/>
          </w:tcPr>
          <w:p w:rsidR="006F2C73" w:rsidRPr="009211C5" w:rsidRDefault="006F2C73" w:rsidP="00A866AF">
            <w:pPr>
              <w:pStyle w:val="Tableheading"/>
              <w:snapToGrid w:val="0"/>
              <w:spacing w:beforeLines="20" w:before="48" w:afterLines="20" w:after="48"/>
              <w:ind w:left="720" w:hanging="720"/>
              <w:jc w:val="left"/>
              <w:rPr>
                <w:rFonts w:ascii="Arial" w:hAnsi="Arial" w:cs="Arial"/>
                <w:b w:val="0"/>
                <w:bCs/>
                <w:szCs w:val="22"/>
              </w:rPr>
            </w:pPr>
            <w:r w:rsidRPr="009211C5">
              <w:rPr>
                <w:rFonts w:ascii="Arial" w:hAnsi="Arial" w:cs="Arial"/>
                <w:bCs/>
                <w:szCs w:val="22"/>
              </w:rPr>
              <w:t>Note:</w:t>
            </w:r>
            <w:r w:rsidRPr="009211C5">
              <w:rPr>
                <w:rFonts w:ascii="Arial" w:hAnsi="Arial" w:cs="Arial"/>
                <w:b w:val="0"/>
                <w:bCs/>
                <w:szCs w:val="22"/>
              </w:rPr>
              <w:tab/>
              <w:t xml:space="preserve">The tester is not limited to use of East </w:t>
            </w:r>
            <w:proofErr w:type="spellStart"/>
            <w:r w:rsidRPr="009211C5">
              <w:rPr>
                <w:rFonts w:ascii="Arial" w:hAnsi="Arial" w:cs="Arial"/>
                <w:b w:val="0"/>
                <w:bCs/>
                <w:szCs w:val="22"/>
              </w:rPr>
              <w:t>Mesoscale</w:t>
            </w:r>
            <w:proofErr w:type="spellEnd"/>
            <w:r w:rsidRPr="009211C5">
              <w:rPr>
                <w:rFonts w:ascii="Arial" w:hAnsi="Arial" w:cs="Arial"/>
                <w:b w:val="0"/>
                <w:bCs/>
                <w:szCs w:val="22"/>
              </w:rPr>
              <w:t xml:space="preserve"> data or the channel specified in this procedure</w:t>
            </w:r>
            <w:r>
              <w:rPr>
                <w:rFonts w:ascii="Arial" w:hAnsi="Arial" w:cs="Arial"/>
                <w:b w:val="0"/>
                <w:bCs/>
                <w:szCs w:val="22"/>
              </w:rPr>
              <w:t>.</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 select</w:t>
            </w:r>
          </w:p>
          <w:p w:rsidR="006F2C73"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Eq. Cylindrical</w:t>
            </w:r>
          </w:p>
          <w:p w:rsidR="006F2C73" w:rsidRPr="00616330"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616330">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616330">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616330">
              <w:rPr>
                <w:rFonts w:ascii="Arial" w:hAnsi="Arial" w:cs="Arial"/>
                <w:b w:val="0"/>
                <w:bCs/>
                <w:i/>
                <w:color w:val="3333FF"/>
                <w:sz w:val="20"/>
                <w:szCs w:val="20"/>
              </w:rPr>
              <w:t xml:space="preserve"> </w:t>
            </w:r>
            <w:r w:rsidRPr="00616330">
              <w:rPr>
                <w:rFonts w:ascii="Arial" w:hAnsi="Arial" w:cs="Arial"/>
                <w:bCs/>
                <w:i/>
                <w:color w:val="FF00FF"/>
                <w:sz w:val="20"/>
                <w:szCs w:val="20"/>
              </w:rPr>
              <w:t xml:space="preserve">East </w:t>
            </w:r>
            <w:proofErr w:type="spellStart"/>
            <w:r w:rsidRPr="00616330">
              <w:rPr>
                <w:rFonts w:ascii="Arial" w:hAnsi="Arial" w:cs="Arial"/>
                <w:bCs/>
                <w:i/>
                <w:color w:val="FF00FF"/>
                <w:sz w:val="20"/>
                <w:szCs w:val="20"/>
              </w:rPr>
              <w:t>Mesoscale</w:t>
            </w:r>
            <w:proofErr w:type="spellEnd"/>
            <w:r w:rsidRPr="00616330">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616330">
              <w:rPr>
                <w:rFonts w:ascii="Arial" w:hAnsi="Arial" w:cs="Arial"/>
                <w:b w:val="0"/>
                <w:bCs/>
                <w:i/>
                <w:color w:val="3333FF"/>
                <w:sz w:val="20"/>
                <w:szCs w:val="20"/>
              </w:rPr>
              <w:t xml:space="preserve"> CH-</w:t>
            </w:r>
            <w:commentRangeStart w:id="181"/>
            <w:r w:rsidRPr="00616330">
              <w:rPr>
                <w:rFonts w:ascii="Arial" w:hAnsi="Arial" w:cs="Arial"/>
                <w:b w:val="0"/>
                <w:bCs/>
                <w:i/>
                <w:color w:val="3333FF"/>
                <w:sz w:val="20"/>
                <w:szCs w:val="20"/>
              </w:rPr>
              <w:t>10-7.34um</w:t>
            </w:r>
            <w:commentRangeEnd w:id="181"/>
            <w:r w:rsidRPr="00883277">
              <w:rPr>
                <w:rStyle w:val="CommentReference"/>
                <w:rFonts w:ascii="Arial" w:hAnsi="Arial" w:cs="Arial"/>
                <w:b w:val="0"/>
              </w:rPr>
              <w:commentReference w:id="181"/>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CH-</w:t>
            </w:r>
            <w:r w:rsidRPr="009211C5">
              <w:rPr>
                <w:rFonts w:ascii="Arial" w:hAnsi="Arial" w:cs="Arial"/>
                <w:b w:val="0"/>
                <w:bCs/>
                <w:sz w:val="20"/>
                <w:szCs w:val="20"/>
              </w:rPr>
              <w:t>10-7.3</w:t>
            </w:r>
            <w:r w:rsidRPr="009211C5">
              <w:rPr>
                <w:rFonts w:ascii="Arial" w:hAnsi="Arial" w:cs="Arial"/>
                <w:b w:val="0"/>
                <w:bCs/>
                <w:i/>
                <w:color w:val="3333FF"/>
                <w:sz w:val="20"/>
                <w:szCs w:val="20"/>
              </w:rPr>
              <w:t>4um</w:t>
            </w:r>
            <w:r w:rsidRPr="009211C5">
              <w:rPr>
                <w:rFonts w:ascii="Arial" w:hAnsi="Arial" w:cs="Arial"/>
                <w:b w:val="0"/>
                <w:bCs/>
                <w:sz w:val="20"/>
                <w:szCs w:val="20"/>
              </w:rPr>
              <w:t xml:space="preserve"> product displays</w:t>
            </w:r>
          </w:p>
          <w:p w:rsidR="006F2C73" w:rsidRPr="00883277" w:rsidRDefault="006F2C73" w:rsidP="00616330">
            <w:pPr>
              <w:pStyle w:val="Tableheading"/>
              <w:snapToGrid w:val="0"/>
              <w:spacing w:beforeLines="20" w:before="48" w:afterLines="20" w:after="48"/>
              <w:rPr>
                <w:rFonts w:ascii="Arial" w:hAnsi="Arial" w:cs="Arial"/>
                <w:bCs/>
                <w:szCs w:val="22"/>
              </w:rPr>
            </w:pPr>
            <w:r w:rsidRPr="00883277">
              <w:rPr>
                <w:rFonts w:ascii="Arial" w:hAnsi="Arial" w:cs="Arial"/>
                <w:bCs/>
                <w:noProof/>
                <w:szCs w:val="22"/>
                <w:lang w:eastAsia="en-US"/>
              </w:rPr>
              <w:drawing>
                <wp:inline distT="0" distB="0" distL="0" distR="0" wp14:anchorId="3CA232E2" wp14:editId="3586E11E">
                  <wp:extent cx="2622366" cy="1846053"/>
                  <wp:effectExtent l="0" t="0" r="698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07_SA_Argentina_Max.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29738" cy="1851242"/>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Zoom into the image until the product fills the pane.</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color w:val="3333FF"/>
                <w:sz w:val="20"/>
                <w:szCs w:val="20"/>
              </w:rPr>
              <w:t>Selected</w:t>
            </w:r>
            <w:r w:rsidRPr="009211C5">
              <w:rPr>
                <w:rFonts w:ascii="Arial" w:hAnsi="Arial" w:cs="Arial"/>
                <w:b w:val="0"/>
                <w:bCs/>
                <w:sz w:val="20"/>
                <w:szCs w:val="20"/>
              </w:rPr>
              <w:t xml:space="preserve"> product displays</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12770DA6" wp14:editId="7C53534C">
                  <wp:extent cx="2664412" cy="194957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River La Plata_EqCyl_2236k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7492" cy="1951824"/>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Locate an area with variety of colors in close proximity and continue to zoom in until definite </w:t>
            </w:r>
            <w:proofErr w:type="spellStart"/>
            <w:r w:rsidRPr="009211C5">
              <w:rPr>
                <w:rFonts w:ascii="Arial" w:hAnsi="Arial" w:cs="Arial"/>
                <w:b w:val="0"/>
                <w:bCs/>
                <w:szCs w:val="22"/>
              </w:rPr>
              <w:t>pixelation</w:t>
            </w:r>
            <w:proofErr w:type="spellEnd"/>
            <w:r w:rsidRPr="009211C5">
              <w:rPr>
                <w:rFonts w:ascii="Arial" w:hAnsi="Arial" w:cs="Arial"/>
                <w:b w:val="0"/>
                <w:bCs/>
                <w:szCs w:val="22"/>
              </w:rPr>
              <w:t xml:space="preserve"> is visible.</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color w:val="3333FF"/>
                <w:sz w:val="20"/>
                <w:szCs w:val="20"/>
              </w:rPr>
              <w:t>Pixelated</w:t>
            </w:r>
            <w:r w:rsidRPr="009211C5">
              <w:rPr>
                <w:rFonts w:ascii="Arial" w:hAnsi="Arial" w:cs="Arial"/>
                <w:b w:val="0"/>
                <w:bCs/>
                <w:sz w:val="20"/>
                <w:szCs w:val="20"/>
              </w:rPr>
              <w:t xml:space="preserve"> product displays</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23AF7B14" wp14:editId="1E117A78">
                  <wp:extent cx="2653125" cy="1794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River La Plata_EqCyl_68k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9900" cy="1798876"/>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MB3 on the product legend then select </w:t>
            </w:r>
            <w:r w:rsidRPr="009211C5">
              <w:rPr>
                <w:rFonts w:ascii="Arial" w:hAnsi="Arial" w:cs="Arial"/>
                <w:bCs/>
                <w:i/>
                <w:szCs w:val="22"/>
              </w:rPr>
              <w:t>Imaging</w:t>
            </w:r>
            <w:r w:rsidRPr="009211C5">
              <w:rPr>
                <w:rFonts w:ascii="Arial" w:hAnsi="Arial" w:cs="Arial"/>
                <w:bCs/>
                <w:szCs w:val="22"/>
              </w:rPr>
              <w:t>…</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tcBorders>
              <w:bottom w:val="single" w:sz="4" w:space="0" w:color="000000"/>
            </w:tcBorders>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Borders>
              <w:bottom w:val="single" w:sz="4" w:space="0" w:color="000000"/>
            </w:tcBorders>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color w:val="3333FF"/>
                <w:sz w:val="20"/>
                <w:szCs w:val="20"/>
              </w:rPr>
              <w:t xml:space="preserve">The </w:t>
            </w:r>
            <w:r w:rsidRPr="009211C5">
              <w:rPr>
                <w:rFonts w:ascii="Arial" w:hAnsi="Arial" w:cs="Arial"/>
                <w:bCs/>
                <w:i/>
                <w:color w:val="3333FF"/>
                <w:sz w:val="20"/>
                <w:szCs w:val="20"/>
              </w:rPr>
              <w:t>Imaging…</w:t>
            </w:r>
            <w:r w:rsidRPr="009211C5">
              <w:rPr>
                <w:rFonts w:ascii="Arial" w:hAnsi="Arial" w:cs="Arial"/>
                <w:b w:val="0"/>
                <w:bCs/>
                <w:color w:val="3333FF"/>
                <w:sz w:val="20"/>
                <w:szCs w:val="20"/>
              </w:rPr>
              <w:t xml:space="preserve"> dialog displays</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1F941D05" wp14:editId="102A10FA">
                  <wp:extent cx="2682815" cy="187613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olorMapImaging_68k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89666" cy="1880930"/>
                          </a:xfrm>
                          <a:prstGeom prst="rect">
                            <a:avLst/>
                          </a:prstGeom>
                        </pic:spPr>
                      </pic:pic>
                    </a:graphicData>
                  </a:graphic>
                </wp:inline>
              </w:drawing>
            </w:r>
          </w:p>
        </w:tc>
        <w:tc>
          <w:tcPr>
            <w:tcW w:w="647" w:type="dxa"/>
            <w:vMerge/>
            <w:tcBorders>
              <w:bottom w:val="single" w:sz="4" w:space="0" w:color="000000"/>
            </w:tcBorders>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Borders>
              <w:bottom w:val="single" w:sz="4" w:space="0" w:color="000000"/>
            </w:tcBorders>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r w:rsidRPr="009211C5">
              <w:rPr>
                <w:rFonts w:ascii="Arial" w:hAnsi="Arial" w:cs="Arial"/>
                <w:bCs/>
                <w:i/>
                <w:szCs w:val="22"/>
              </w:rPr>
              <w:t>Imaging</w:t>
            </w:r>
            <w:r w:rsidRPr="009211C5">
              <w:rPr>
                <w:rFonts w:ascii="Arial" w:hAnsi="Arial" w:cs="Arial"/>
                <w:bCs/>
                <w:szCs w:val="22"/>
              </w:rPr>
              <w:t>…</w:t>
            </w:r>
            <w:r w:rsidRPr="009211C5">
              <w:rPr>
                <w:rFonts w:ascii="Arial" w:hAnsi="Arial" w:cs="Arial"/>
                <w:b w:val="0"/>
                <w:bCs/>
                <w:szCs w:val="22"/>
              </w:rPr>
              <w:t xml:space="preserve"> dialog, click on the</w:t>
            </w:r>
            <w:r w:rsidRPr="009211C5">
              <w:rPr>
                <w:rFonts w:ascii="Arial" w:hAnsi="Arial" w:cs="Arial"/>
                <w:bCs/>
                <w:szCs w:val="22"/>
              </w:rPr>
              <w:t xml:space="preserve">  </w:t>
            </w:r>
            <w:r w:rsidRPr="009211C5">
              <w:rPr>
                <w:rFonts w:ascii="Arial" w:hAnsi="Arial" w:cs="Arial"/>
                <w:bCs/>
                <w:i/>
                <w:szCs w:val="22"/>
              </w:rPr>
              <w:t>Interpolate Image</w:t>
            </w:r>
            <w:r w:rsidRPr="009211C5">
              <w:rPr>
                <w:rFonts w:ascii="Arial" w:hAnsi="Arial" w:cs="Arial"/>
                <w:b w:val="0"/>
                <w:bCs/>
                <w:szCs w:val="22"/>
              </w:rPr>
              <w:t xml:space="preserve"> checkbox</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tcBorders>
              <w:bottom w:val="single" w:sz="4" w:space="0" w:color="000000"/>
            </w:tcBorders>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Borders>
              <w:bottom w:val="single" w:sz="4" w:space="0" w:color="000000"/>
            </w:tcBorders>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616330"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The interpolated imagery product displays</w:t>
            </w:r>
          </w:p>
          <w:p w:rsidR="006F2C73" w:rsidRPr="00616330"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Note the distinct color bands</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38D9F73A" wp14:editId="1CEE2C96">
                  <wp:extent cx="2708269" cy="195819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_68k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24916" cy="1970232"/>
                          </a:xfrm>
                          <a:prstGeom prst="rect">
                            <a:avLst/>
                          </a:prstGeom>
                        </pic:spPr>
                      </pic:pic>
                    </a:graphicData>
                  </a:graphic>
                </wp:inline>
              </w:drawing>
            </w:r>
          </w:p>
          <w:p w:rsidR="006F2C73" w:rsidRPr="00883277"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Distinct color bands are more visible as you zoom further into the image</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78313907" wp14:editId="1365A6C6">
                  <wp:extent cx="2710418" cy="153550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_colorbands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11573" cy="1536156"/>
                          </a:xfrm>
                          <a:prstGeom prst="rect">
                            <a:avLst/>
                          </a:prstGeom>
                        </pic:spPr>
                      </pic:pic>
                    </a:graphicData>
                  </a:graphic>
                </wp:inline>
              </w:drawing>
            </w:r>
          </w:p>
        </w:tc>
        <w:tc>
          <w:tcPr>
            <w:tcW w:w="647" w:type="dxa"/>
            <w:vMerge/>
            <w:tcBorders>
              <w:bottom w:val="single" w:sz="4" w:space="0" w:color="000000"/>
            </w:tcBorders>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Borders>
              <w:bottom w:val="single" w:sz="4" w:space="0" w:color="000000"/>
            </w:tcBorders>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bookmarkStart w:id="182" w:name="_Ref385426202"/>
          </w:p>
        </w:tc>
        <w:bookmarkEnd w:id="182"/>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r w:rsidRPr="009211C5">
              <w:rPr>
                <w:rFonts w:ascii="Arial" w:hAnsi="Arial" w:cs="Arial"/>
                <w:bCs/>
                <w:i/>
                <w:szCs w:val="22"/>
              </w:rPr>
              <w:t>Imaging</w:t>
            </w:r>
            <w:r w:rsidRPr="009211C5">
              <w:rPr>
                <w:rFonts w:ascii="Arial" w:hAnsi="Arial" w:cs="Arial"/>
                <w:bCs/>
                <w:szCs w:val="22"/>
              </w:rPr>
              <w:t>…</w:t>
            </w:r>
            <w:r w:rsidRPr="009211C5">
              <w:rPr>
                <w:rFonts w:ascii="Arial" w:hAnsi="Arial" w:cs="Arial"/>
                <w:b w:val="0"/>
                <w:bCs/>
                <w:szCs w:val="22"/>
              </w:rPr>
              <w:t xml:space="preserve"> dialog, click on the</w:t>
            </w:r>
            <w:r w:rsidRPr="009211C5">
              <w:rPr>
                <w:rFonts w:ascii="Arial" w:hAnsi="Arial" w:cs="Arial"/>
                <w:bCs/>
                <w:szCs w:val="22"/>
              </w:rPr>
              <w:t xml:space="preserve">  </w:t>
            </w:r>
            <w:r w:rsidRPr="009211C5">
              <w:rPr>
                <w:rFonts w:ascii="Arial" w:hAnsi="Arial" w:cs="Arial"/>
                <w:bCs/>
                <w:i/>
                <w:szCs w:val="22"/>
              </w:rPr>
              <w:t>Interpolate Colors</w:t>
            </w:r>
            <w:r w:rsidRPr="009211C5">
              <w:rPr>
                <w:rFonts w:ascii="Arial" w:hAnsi="Arial" w:cs="Arial"/>
                <w:b w:val="0"/>
                <w:bCs/>
                <w:szCs w:val="22"/>
              </w:rPr>
              <w:t xml:space="preserve"> checkbox</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16330" w:rsidRDefault="006F2C73" w:rsidP="00616330">
            <w:pPr>
              <w:pStyle w:val="Tableheading"/>
              <w:snapToGrid w:val="0"/>
              <w:spacing w:beforeLines="20" w:before="48" w:afterLines="20" w:after="48"/>
              <w:jc w:val="left"/>
              <w:rPr>
                <w:rFonts w:ascii="Arial" w:hAnsi="Arial" w:cs="Arial"/>
                <w:bCs/>
                <w:szCs w:val="22"/>
              </w:rPr>
            </w:pPr>
            <w:r w:rsidRPr="00616330">
              <w:rPr>
                <w:rFonts w:ascii="Arial" w:hAnsi="Arial" w:cs="Arial"/>
                <w:bCs/>
                <w:szCs w:val="22"/>
              </w:rPr>
              <w:t>Expected Result:</w:t>
            </w:r>
          </w:p>
          <w:p w:rsidR="006F2C73" w:rsidRPr="00616330"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The color bands are blended together more smoothly</w:t>
            </w:r>
          </w:p>
          <w:p w:rsidR="006F2C73" w:rsidRPr="00616330" w:rsidRDefault="006F2C73" w:rsidP="00616330">
            <w:pPr>
              <w:pStyle w:val="Tableheading"/>
              <w:snapToGrid w:val="0"/>
              <w:spacing w:beforeLines="20" w:before="48" w:afterLines="20" w:after="48"/>
              <w:rPr>
                <w:rFonts w:ascii="Arial" w:hAnsi="Arial" w:cs="Arial"/>
                <w:b w:val="0"/>
                <w:bCs/>
                <w:szCs w:val="22"/>
              </w:rPr>
            </w:pPr>
            <w:r w:rsidRPr="001A66AA">
              <w:rPr>
                <w:rFonts w:ascii="Arial" w:hAnsi="Arial" w:cs="Arial"/>
                <w:b w:val="0"/>
                <w:bCs/>
                <w:noProof/>
                <w:szCs w:val="22"/>
                <w:lang w:eastAsia="en-US"/>
              </w:rPr>
              <w:drawing>
                <wp:inline distT="0" distB="0" distL="0" distR="0" wp14:anchorId="3DBBBCB1" wp14:editId="6642A612">
                  <wp:extent cx="2631057" cy="18121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InterpColor_68k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3148" cy="1820497"/>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183" w:name="_Ref385429362"/>
          </w:p>
        </w:tc>
        <w:bookmarkEnd w:id="183"/>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Do a screen capture of the product</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Screenshot is located at: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_____________</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Deselect </w:t>
            </w:r>
            <w:r w:rsidRPr="009211C5">
              <w:rPr>
                <w:rFonts w:ascii="Arial" w:hAnsi="Arial" w:cs="Arial"/>
                <w:bCs/>
                <w:i/>
                <w:szCs w:val="22"/>
              </w:rPr>
              <w:t>Interpolate Colors</w:t>
            </w:r>
            <w:r w:rsidRPr="009211C5">
              <w:rPr>
                <w:rFonts w:ascii="Arial" w:hAnsi="Arial" w:cs="Arial"/>
                <w:b w:val="0"/>
                <w:bCs/>
                <w:szCs w:val="22"/>
              </w:rPr>
              <w:t xml:space="preserve"> then </w:t>
            </w:r>
            <w:r w:rsidRPr="009211C5">
              <w:rPr>
                <w:rFonts w:ascii="Arial" w:hAnsi="Arial" w:cs="Arial"/>
                <w:bCs/>
                <w:szCs w:val="22"/>
              </w:rPr>
              <w:t>MB3</w:t>
            </w:r>
            <w:r w:rsidRPr="009211C5">
              <w:rPr>
                <w:rFonts w:ascii="Arial" w:hAnsi="Arial" w:cs="Arial"/>
                <w:b w:val="0"/>
                <w:bCs/>
                <w:szCs w:val="22"/>
              </w:rPr>
              <w:t xml:space="preserve"> click (do NOT hold) on the product legend</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Cs/>
                <w:szCs w:val="22"/>
              </w:rPr>
              <w:t>NOTE:</w:t>
            </w:r>
            <w:r w:rsidRPr="009211C5">
              <w:rPr>
                <w:rFonts w:ascii="Arial" w:hAnsi="Arial" w:cs="Arial"/>
                <w:b w:val="0"/>
                <w:bCs/>
                <w:szCs w:val="22"/>
              </w:rPr>
              <w:tab/>
              <w:t xml:space="preserve">The </w:t>
            </w:r>
            <w:r w:rsidRPr="009211C5">
              <w:rPr>
                <w:rFonts w:ascii="Arial" w:hAnsi="Arial" w:cs="Arial"/>
                <w:bCs/>
                <w:i/>
                <w:szCs w:val="22"/>
              </w:rPr>
              <w:t>Interpolate Image</w:t>
            </w:r>
            <w:r w:rsidRPr="009211C5">
              <w:rPr>
                <w:rFonts w:ascii="Arial" w:hAnsi="Arial" w:cs="Arial"/>
                <w:b w:val="0"/>
                <w:bCs/>
                <w:szCs w:val="22"/>
              </w:rPr>
              <w:t xml:space="preserve"> checkbox must remain selected in order to continue displaying the distinct color bands.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 xml:space="preserve">The </w:t>
            </w:r>
            <w:proofErr w:type="spellStart"/>
            <w:r w:rsidRPr="00883277">
              <w:rPr>
                <w:rFonts w:ascii="Arial" w:hAnsi="Arial" w:cs="Arial"/>
                <w:b w:val="0"/>
                <w:bCs/>
                <w:sz w:val="20"/>
                <w:szCs w:val="20"/>
              </w:rPr>
              <w:t>Colormap</w:t>
            </w:r>
            <w:proofErr w:type="spellEnd"/>
            <w:r w:rsidRPr="00883277">
              <w:rPr>
                <w:rFonts w:ascii="Arial" w:hAnsi="Arial" w:cs="Arial"/>
                <w:b w:val="0"/>
                <w:bCs/>
                <w:sz w:val="20"/>
                <w:szCs w:val="20"/>
              </w:rPr>
              <w:t xml:space="preserve"> dialog displays with the </w:t>
            </w:r>
            <w:proofErr w:type="spellStart"/>
            <w:r w:rsidRPr="00883277">
              <w:rPr>
                <w:rFonts w:ascii="Arial" w:hAnsi="Arial" w:cs="Arial"/>
                <w:bCs/>
                <w:i/>
                <w:sz w:val="20"/>
                <w:szCs w:val="20"/>
              </w:rPr>
              <w:t>Colomap</w:t>
            </w:r>
            <w:proofErr w:type="spellEnd"/>
            <w:r w:rsidRPr="00883277">
              <w:rPr>
                <w:rFonts w:ascii="Arial" w:hAnsi="Arial" w:cs="Arial"/>
                <w:bCs/>
                <w:i/>
                <w:sz w:val="20"/>
                <w:szCs w:val="20"/>
              </w:rPr>
              <w:t xml:space="preserve"> size</w:t>
            </w:r>
            <w:r w:rsidRPr="00883277">
              <w:rPr>
                <w:rFonts w:ascii="Arial" w:hAnsi="Arial" w:cs="Arial"/>
                <w:b w:val="0"/>
                <w:bCs/>
                <w:sz w:val="20"/>
                <w:szCs w:val="20"/>
              </w:rPr>
              <w:t xml:space="preserve"> dropdown displaying </w:t>
            </w:r>
            <w:r w:rsidRPr="00883277">
              <w:rPr>
                <w:rFonts w:ascii="Arial" w:hAnsi="Arial" w:cs="Arial"/>
                <w:bCs/>
                <w:sz w:val="20"/>
                <w:szCs w:val="20"/>
              </w:rPr>
              <w:t>256</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Note the distinct color bands in the product imagery</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25E9DD3A" wp14:editId="17D8C800">
                  <wp:extent cx="2553419" cy="1810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_256Colors_68k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60722" cy="1815383"/>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 w:val="0"/>
                <w:bCs/>
                <w:szCs w:val="22"/>
              </w:rPr>
              <w:t>Colormap</w:t>
            </w:r>
            <w:proofErr w:type="spellEnd"/>
            <w:r w:rsidRPr="009211C5">
              <w:rPr>
                <w:rFonts w:ascii="Arial" w:hAnsi="Arial" w:cs="Arial"/>
                <w:b w:val="0"/>
                <w:bCs/>
                <w:szCs w:val="22"/>
              </w:rPr>
              <w:t xml:space="preserve"> dialog, change the </w:t>
            </w:r>
            <w:proofErr w:type="spellStart"/>
            <w:r w:rsidRPr="009211C5">
              <w:rPr>
                <w:rFonts w:ascii="Arial" w:hAnsi="Arial" w:cs="Arial"/>
                <w:b w:val="0"/>
                <w:bCs/>
                <w:szCs w:val="22"/>
              </w:rPr>
              <w:t>Colormap</w:t>
            </w:r>
            <w:proofErr w:type="spellEnd"/>
            <w:r w:rsidRPr="009211C5">
              <w:rPr>
                <w:rFonts w:ascii="Arial" w:hAnsi="Arial" w:cs="Arial"/>
                <w:b w:val="0"/>
                <w:bCs/>
                <w:szCs w:val="22"/>
              </w:rPr>
              <w:t xml:space="preserve"> size from 256 to 512</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883277">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Blending of Color banding is improved but banding is still noticeable</w:t>
            </w:r>
          </w:p>
          <w:p w:rsidR="006F2C73" w:rsidRPr="00D870A2"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727D57E0" wp14:editId="4DA12F33">
                  <wp:extent cx="2622430" cy="209805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_512Colors_68k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27454" cy="2102075"/>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 w:val="0"/>
                <w:bCs/>
                <w:szCs w:val="22"/>
              </w:rPr>
              <w:t>Colormap</w:t>
            </w:r>
            <w:proofErr w:type="spellEnd"/>
            <w:r w:rsidRPr="009211C5">
              <w:rPr>
                <w:rFonts w:ascii="Arial" w:hAnsi="Arial" w:cs="Arial"/>
                <w:b w:val="0"/>
                <w:bCs/>
                <w:szCs w:val="22"/>
              </w:rPr>
              <w:t xml:space="preserve"> dialog, change the </w:t>
            </w:r>
            <w:proofErr w:type="spellStart"/>
            <w:r w:rsidRPr="009211C5">
              <w:rPr>
                <w:rFonts w:ascii="Arial" w:hAnsi="Arial" w:cs="Arial"/>
                <w:b w:val="0"/>
                <w:bCs/>
                <w:szCs w:val="22"/>
              </w:rPr>
              <w:t>Colormap</w:t>
            </w:r>
            <w:proofErr w:type="spellEnd"/>
            <w:r w:rsidRPr="009211C5">
              <w:rPr>
                <w:rFonts w:ascii="Arial" w:hAnsi="Arial" w:cs="Arial"/>
                <w:b w:val="0"/>
                <w:bCs/>
                <w:szCs w:val="22"/>
              </w:rPr>
              <w:t xml:space="preserve"> size from 512 to 1024</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883277">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The blending of color bands becomes even smoother (much less distinct)</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Some color banding may still be noticeable in areas (note the where the blue pushes into the green in the example below):</w:t>
            </w:r>
          </w:p>
          <w:p w:rsidR="006F2C73" w:rsidRPr="00D870A2"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3B9C9710" wp14:editId="015C0AFF">
                  <wp:extent cx="2630917" cy="2104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_1024Colors_68k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37994" cy="2110507"/>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883277">
            <w:pPr>
              <w:pStyle w:val="Tableheading"/>
              <w:snapToGrid w:val="0"/>
              <w:spacing w:beforeLines="20" w:before="48" w:afterLines="20" w:after="48"/>
              <w:jc w:val="left"/>
              <w:rPr>
                <w:rFonts w:ascii="Arial" w:hAnsi="Arial" w:cs="Arial"/>
                <w:b w:val="0"/>
                <w:bCs/>
                <w:szCs w:val="22"/>
              </w:rPr>
            </w:pPr>
            <w:r w:rsidRPr="00D870A2">
              <w:rPr>
                <w:rFonts w:ascii="Arial" w:hAnsi="Arial" w:cs="Arial"/>
                <w:b w:val="0"/>
                <w:bCs/>
                <w:szCs w:val="22"/>
              </w:rPr>
              <w:t xml:space="preserve">In the </w:t>
            </w:r>
            <w:proofErr w:type="spellStart"/>
            <w:r w:rsidRPr="00D870A2">
              <w:rPr>
                <w:rFonts w:ascii="Arial" w:hAnsi="Arial" w:cs="Arial"/>
                <w:b w:val="0"/>
                <w:bCs/>
                <w:szCs w:val="22"/>
              </w:rPr>
              <w:t>Colormap</w:t>
            </w:r>
            <w:proofErr w:type="spellEnd"/>
            <w:r w:rsidRPr="00D870A2">
              <w:rPr>
                <w:rFonts w:ascii="Arial" w:hAnsi="Arial" w:cs="Arial"/>
                <w:b w:val="0"/>
                <w:bCs/>
                <w:szCs w:val="22"/>
              </w:rPr>
              <w:t xml:space="preserve"> dialog:</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883277">
              <w:rPr>
                <w:rFonts w:ascii="Arial" w:hAnsi="Arial" w:cs="Arial"/>
                <w:b w:val="0"/>
                <w:bCs/>
                <w:sz w:val="20"/>
                <w:szCs w:val="20"/>
              </w:rPr>
              <w:t xml:space="preserve">Change the </w:t>
            </w:r>
            <w:proofErr w:type="spellStart"/>
            <w:r w:rsidRPr="00883277">
              <w:rPr>
                <w:rFonts w:ascii="Arial" w:hAnsi="Arial" w:cs="Arial"/>
                <w:b w:val="0"/>
                <w:bCs/>
                <w:sz w:val="20"/>
                <w:szCs w:val="20"/>
              </w:rPr>
              <w:t>Colormap</w:t>
            </w:r>
            <w:proofErr w:type="spellEnd"/>
            <w:r w:rsidRPr="00883277">
              <w:rPr>
                <w:rFonts w:ascii="Arial" w:hAnsi="Arial" w:cs="Arial"/>
                <w:b w:val="0"/>
                <w:bCs/>
                <w:sz w:val="20"/>
                <w:szCs w:val="20"/>
              </w:rPr>
              <w:t xml:space="preserve"> size from 1024 to 2048</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Cs w:val="22"/>
              </w:rPr>
            </w:pPr>
            <w:r w:rsidRPr="00883277">
              <w:rPr>
                <w:rFonts w:ascii="Arial" w:hAnsi="Arial" w:cs="Arial"/>
                <w:b w:val="0"/>
                <w:bCs/>
                <w:sz w:val="20"/>
                <w:szCs w:val="20"/>
              </w:rPr>
              <w:t xml:space="preserve">Compare the image to that seen in </w:t>
            </w:r>
            <w:r w:rsidRPr="00883277">
              <w:rPr>
                <w:rFonts w:ascii="Arial" w:hAnsi="Arial" w:cs="Arial"/>
                <w:bCs/>
                <w:sz w:val="20"/>
                <w:szCs w:val="20"/>
                <w:highlight w:val="yellow"/>
              </w:rPr>
              <w:t xml:space="preserve">Step </w:t>
            </w:r>
            <w:r w:rsidRPr="00883277">
              <w:rPr>
                <w:rFonts w:ascii="Arial" w:hAnsi="Arial" w:cs="Arial"/>
                <w:bCs/>
                <w:sz w:val="20"/>
                <w:szCs w:val="20"/>
                <w:highlight w:val="yellow"/>
              </w:rPr>
              <w:fldChar w:fldCharType="begin"/>
            </w:r>
            <w:r w:rsidRPr="00883277">
              <w:rPr>
                <w:rFonts w:ascii="Arial" w:hAnsi="Arial" w:cs="Arial"/>
                <w:bCs/>
                <w:sz w:val="20"/>
                <w:szCs w:val="20"/>
                <w:highlight w:val="yellow"/>
              </w:rPr>
              <w:instrText xml:space="preserve"> REF _Ref385429362 \r \h  \* MERGEFORMAT </w:instrText>
            </w:r>
            <w:r w:rsidRPr="00883277">
              <w:rPr>
                <w:rFonts w:ascii="Arial" w:hAnsi="Arial" w:cs="Arial"/>
                <w:bCs/>
                <w:sz w:val="20"/>
                <w:szCs w:val="20"/>
                <w:highlight w:val="yellow"/>
              </w:rPr>
            </w:r>
            <w:r w:rsidRPr="00883277">
              <w:rPr>
                <w:rFonts w:ascii="Arial" w:hAnsi="Arial" w:cs="Arial"/>
                <w:bCs/>
                <w:sz w:val="20"/>
                <w:szCs w:val="20"/>
                <w:highlight w:val="yellow"/>
              </w:rPr>
              <w:fldChar w:fldCharType="separate"/>
            </w:r>
            <w:r w:rsidR="00E97910">
              <w:rPr>
                <w:rFonts w:ascii="Arial" w:hAnsi="Arial" w:cs="Arial"/>
                <w:bCs/>
                <w:sz w:val="20"/>
                <w:szCs w:val="20"/>
                <w:highlight w:val="yellow"/>
              </w:rPr>
              <w:t>190</w:t>
            </w:r>
            <w:r w:rsidRPr="00883277">
              <w:rPr>
                <w:rFonts w:ascii="Arial" w:hAnsi="Arial" w:cs="Arial"/>
                <w:bCs/>
                <w:sz w:val="20"/>
                <w:szCs w:val="20"/>
                <w:highlight w:val="yellow"/>
              </w:rPr>
              <w:fldChar w:fldCharType="end"/>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The blending of color bars is almost seamless</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 xml:space="preserve">The display appears to be the same as that collected in </w:t>
            </w:r>
            <w:r w:rsidRPr="009211C5">
              <w:rPr>
                <w:rFonts w:ascii="Arial" w:hAnsi="Arial" w:cs="Arial"/>
                <w:b w:val="0"/>
                <w:bCs/>
                <w:szCs w:val="22"/>
              </w:rPr>
              <w:t xml:space="preserve">in </w:t>
            </w:r>
            <w:r w:rsidRPr="009211C5">
              <w:rPr>
                <w:rFonts w:ascii="Arial" w:hAnsi="Arial" w:cs="Arial"/>
                <w:bCs/>
                <w:szCs w:val="22"/>
                <w:highlight w:val="yellow"/>
              </w:rPr>
              <w:t xml:space="preserve">Step </w:t>
            </w:r>
            <w:r w:rsidRPr="009211C5">
              <w:rPr>
                <w:rFonts w:ascii="Arial" w:hAnsi="Arial" w:cs="Arial"/>
                <w:bCs/>
                <w:szCs w:val="22"/>
                <w:highlight w:val="yellow"/>
              </w:rPr>
              <w:fldChar w:fldCharType="begin"/>
            </w:r>
            <w:r w:rsidRPr="009211C5">
              <w:rPr>
                <w:rFonts w:ascii="Arial" w:hAnsi="Arial" w:cs="Arial"/>
                <w:bCs/>
                <w:szCs w:val="22"/>
                <w:highlight w:val="yellow"/>
              </w:rPr>
              <w:instrText xml:space="preserve"> REF _Ref385429362 \r \h </w:instrText>
            </w:r>
            <w:r>
              <w:rPr>
                <w:rFonts w:ascii="Arial" w:hAnsi="Arial" w:cs="Arial"/>
                <w:bCs/>
                <w:szCs w:val="22"/>
                <w:highlight w:val="yellow"/>
              </w:rPr>
              <w:instrText xml:space="preserve"> \* MERGEFORMAT </w:instrText>
            </w:r>
            <w:r w:rsidRPr="009211C5">
              <w:rPr>
                <w:rFonts w:ascii="Arial" w:hAnsi="Arial" w:cs="Arial"/>
                <w:bCs/>
                <w:szCs w:val="22"/>
                <w:highlight w:val="yellow"/>
              </w:rPr>
            </w:r>
            <w:r w:rsidRPr="009211C5">
              <w:rPr>
                <w:rFonts w:ascii="Arial" w:hAnsi="Arial" w:cs="Arial"/>
                <w:bCs/>
                <w:szCs w:val="22"/>
                <w:highlight w:val="yellow"/>
              </w:rPr>
              <w:fldChar w:fldCharType="separate"/>
            </w:r>
            <w:r w:rsidR="00E97910">
              <w:rPr>
                <w:rFonts w:ascii="Arial" w:hAnsi="Arial" w:cs="Arial"/>
                <w:bCs/>
                <w:szCs w:val="22"/>
                <w:highlight w:val="yellow"/>
              </w:rPr>
              <w:t>190</w:t>
            </w:r>
            <w:r w:rsidRPr="009211C5">
              <w:rPr>
                <w:rFonts w:ascii="Arial" w:hAnsi="Arial" w:cs="Arial"/>
                <w:bCs/>
                <w:szCs w:val="22"/>
                <w:highlight w:val="yellow"/>
              </w:rPr>
              <w:fldChar w:fldCharType="end"/>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883277">
              <w:rPr>
                <w:rFonts w:ascii="Arial" w:hAnsi="Arial" w:cs="Arial"/>
                <w:b w:val="0"/>
                <w:bCs/>
                <w:noProof/>
                <w:szCs w:val="22"/>
                <w:lang w:eastAsia="en-US"/>
              </w:rPr>
              <w:drawing>
                <wp:inline distT="0" distB="0" distL="0" distR="0" wp14:anchorId="431E855E" wp14:editId="04EF51DA">
                  <wp:extent cx="2620135" cy="209621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10_SA_Arg-Uru_CmpI_InterpImage_2048Colors_68k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23185" cy="2098659"/>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270AC0" w:rsidRPr="009211C5" w:rsidTr="00270AC0">
        <w:trPr>
          <w:cantSplit/>
        </w:trPr>
        <w:tc>
          <w:tcPr>
            <w:tcW w:w="1020" w:type="dxa"/>
            <w:vMerge w:val="restart"/>
            <w:vAlign w:val="center"/>
          </w:tcPr>
          <w:p w:rsidR="00270AC0" w:rsidRPr="009211C5" w:rsidRDefault="00270AC0"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270AC0" w:rsidRPr="009211C5" w:rsidRDefault="00270AC0" w:rsidP="00883277">
            <w:pPr>
              <w:pStyle w:val="Tableheading"/>
              <w:snapToGrid w:val="0"/>
              <w:spacing w:beforeLines="20" w:before="48" w:afterLines="20" w:after="48"/>
              <w:jc w:val="left"/>
              <w:rPr>
                <w:rFonts w:ascii="Arial" w:hAnsi="Arial" w:cs="Arial"/>
                <w:b w:val="0"/>
                <w:bCs/>
                <w:sz w:val="20"/>
                <w:szCs w:val="20"/>
              </w:rPr>
            </w:pPr>
            <w:r w:rsidRPr="009211C5">
              <w:rPr>
                <w:rFonts w:ascii="Arial" w:hAnsi="Arial" w:cs="Arial"/>
                <w:b w:val="0"/>
                <w:bCs/>
                <w:szCs w:val="22"/>
              </w:rPr>
              <w:t xml:space="preserve">In the </w:t>
            </w:r>
            <w:proofErr w:type="spellStart"/>
            <w:r w:rsidRPr="009211C5">
              <w:rPr>
                <w:rFonts w:ascii="Arial" w:hAnsi="Arial" w:cs="Arial"/>
                <w:b w:val="0"/>
                <w:bCs/>
                <w:szCs w:val="22"/>
              </w:rPr>
              <w:t>Colormap</w:t>
            </w:r>
            <w:proofErr w:type="spellEnd"/>
            <w:r w:rsidRPr="009211C5">
              <w:rPr>
                <w:rFonts w:ascii="Arial" w:hAnsi="Arial" w:cs="Arial"/>
                <w:b w:val="0"/>
                <w:bCs/>
                <w:szCs w:val="22"/>
              </w:rPr>
              <w:t xml:space="preserve"> dialog set the following:</w:t>
            </w:r>
          </w:p>
          <w:p w:rsidR="00270AC0" w:rsidRPr="009229B0" w:rsidRDefault="00270AC0" w:rsidP="00883277">
            <w:pPr>
              <w:pStyle w:val="Tableheading"/>
              <w:numPr>
                <w:ilvl w:val="0"/>
                <w:numId w:val="9"/>
              </w:numPr>
              <w:snapToGrid w:val="0"/>
              <w:spacing w:beforeLines="20" w:before="48" w:afterLines="20" w:after="48"/>
              <w:jc w:val="left"/>
              <w:rPr>
                <w:rFonts w:ascii="Arial" w:hAnsi="Arial" w:cs="Arial"/>
                <w:b w:val="0"/>
                <w:bCs/>
                <w:szCs w:val="22"/>
              </w:rPr>
            </w:pPr>
            <w:r w:rsidRPr="00883277">
              <w:rPr>
                <w:rFonts w:ascii="Arial" w:hAnsi="Arial" w:cs="Arial"/>
                <w:b w:val="0"/>
                <w:bCs/>
                <w:sz w:val="20"/>
                <w:szCs w:val="20"/>
              </w:rPr>
              <w:t>Use Color Model:</w:t>
            </w:r>
            <w:r w:rsidRPr="00883277">
              <w:rPr>
                <w:rFonts w:ascii="Arial" w:hAnsi="Arial" w:cs="Arial"/>
                <w:b w:val="0"/>
                <w:bCs/>
                <w:sz w:val="20"/>
                <w:szCs w:val="20"/>
              </w:rPr>
              <w:tab/>
              <w:t>Select HSB radio button</w:t>
            </w:r>
          </w:p>
          <w:p w:rsidR="00270AC0" w:rsidRPr="009211C5" w:rsidRDefault="00270AC0" w:rsidP="00883277">
            <w:pPr>
              <w:pStyle w:val="Tableheading"/>
              <w:numPr>
                <w:ilvl w:val="0"/>
                <w:numId w:val="9"/>
              </w:numPr>
              <w:snapToGrid w:val="0"/>
              <w:spacing w:beforeLines="20" w:before="48" w:afterLines="20" w:after="48"/>
              <w:jc w:val="left"/>
              <w:rPr>
                <w:rFonts w:ascii="Arial" w:hAnsi="Arial" w:cs="Arial"/>
                <w:b w:val="0"/>
                <w:bCs/>
                <w:szCs w:val="22"/>
              </w:rPr>
            </w:pPr>
            <w:proofErr w:type="spellStart"/>
            <w:r w:rsidRPr="00883277">
              <w:rPr>
                <w:rFonts w:ascii="Arial" w:hAnsi="Arial" w:cs="Arial"/>
                <w:b w:val="0"/>
                <w:bCs/>
                <w:sz w:val="20"/>
                <w:szCs w:val="20"/>
              </w:rPr>
              <w:t>Colormap</w:t>
            </w:r>
            <w:proofErr w:type="spellEnd"/>
            <w:r w:rsidRPr="00883277">
              <w:rPr>
                <w:rFonts w:ascii="Arial" w:hAnsi="Arial" w:cs="Arial"/>
                <w:b w:val="0"/>
                <w:bCs/>
                <w:sz w:val="20"/>
                <w:szCs w:val="20"/>
              </w:rPr>
              <w:t xml:space="preserve"> size:</w:t>
            </w:r>
            <w:r w:rsidRPr="00883277">
              <w:rPr>
                <w:rFonts w:ascii="Arial" w:hAnsi="Arial" w:cs="Arial"/>
                <w:b w:val="0"/>
                <w:bCs/>
                <w:sz w:val="20"/>
                <w:szCs w:val="20"/>
              </w:rPr>
              <w:tab/>
              <w:t>256</w:t>
            </w:r>
          </w:p>
          <w:p w:rsidR="00270AC0" w:rsidRPr="009211C5" w:rsidRDefault="00270AC0" w:rsidP="00270AC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Upper Color</w:t>
            </w:r>
          </w:p>
          <w:p w:rsidR="00270AC0" w:rsidRPr="00270AC0"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270AC0">
              <w:rPr>
                <w:rFonts w:ascii="Arial" w:hAnsi="Arial" w:cs="Arial"/>
                <w:b w:val="0"/>
                <w:bCs/>
                <w:sz w:val="20"/>
                <w:szCs w:val="20"/>
              </w:rPr>
              <w:t>Hue:</w:t>
            </w:r>
            <w:r w:rsidRPr="00270AC0">
              <w:rPr>
                <w:rFonts w:ascii="Arial" w:hAnsi="Arial" w:cs="Arial"/>
                <w:b w:val="0"/>
                <w:bCs/>
                <w:sz w:val="20"/>
                <w:szCs w:val="20"/>
              </w:rPr>
              <w:tab/>
            </w:r>
            <w:r w:rsidRPr="00270AC0">
              <w:rPr>
                <w:rFonts w:ascii="Arial" w:hAnsi="Arial" w:cs="Arial"/>
                <w:b w:val="0"/>
                <w:bCs/>
                <w:sz w:val="20"/>
                <w:szCs w:val="20"/>
              </w:rPr>
              <w:tab/>
            </w:r>
            <w:r>
              <w:rPr>
                <w:rFonts w:ascii="Arial" w:hAnsi="Arial" w:cs="Arial"/>
                <w:b w:val="0"/>
                <w:bCs/>
                <w:sz w:val="20"/>
                <w:szCs w:val="20"/>
              </w:rPr>
              <w:tab/>
            </w:r>
            <w:r w:rsidRPr="00270AC0">
              <w:rPr>
                <w:rFonts w:ascii="Arial" w:hAnsi="Arial" w:cs="Arial"/>
                <w:b w:val="0"/>
                <w:bCs/>
                <w:sz w:val="20"/>
                <w:szCs w:val="20"/>
              </w:rPr>
              <w:t>27</w:t>
            </w:r>
          </w:p>
          <w:p w:rsidR="00270AC0" w:rsidRPr="00270AC0"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270AC0">
              <w:rPr>
                <w:rFonts w:ascii="Arial" w:hAnsi="Arial" w:cs="Arial"/>
                <w:b w:val="0"/>
                <w:bCs/>
                <w:sz w:val="20"/>
                <w:szCs w:val="20"/>
              </w:rPr>
              <w:t>Saturation:</w:t>
            </w:r>
            <w:r w:rsidRPr="00270AC0">
              <w:rPr>
                <w:rFonts w:ascii="Arial" w:hAnsi="Arial" w:cs="Arial"/>
                <w:b w:val="0"/>
                <w:bCs/>
                <w:sz w:val="20"/>
                <w:szCs w:val="20"/>
              </w:rPr>
              <w:tab/>
              <w:t>100</w:t>
            </w:r>
          </w:p>
          <w:p w:rsidR="00270AC0" w:rsidRPr="00270AC0"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270AC0">
              <w:rPr>
                <w:rFonts w:ascii="Arial" w:hAnsi="Arial" w:cs="Arial"/>
                <w:b w:val="0"/>
                <w:bCs/>
                <w:sz w:val="20"/>
                <w:szCs w:val="20"/>
              </w:rPr>
              <w:t>Bright:</w:t>
            </w:r>
            <w:r w:rsidRPr="00270AC0">
              <w:rPr>
                <w:rFonts w:ascii="Arial" w:hAnsi="Arial" w:cs="Arial"/>
                <w:b w:val="0"/>
                <w:bCs/>
                <w:sz w:val="20"/>
                <w:szCs w:val="20"/>
              </w:rPr>
              <w:tab/>
            </w:r>
            <w:r w:rsidRPr="00270AC0">
              <w:rPr>
                <w:rFonts w:ascii="Arial" w:hAnsi="Arial" w:cs="Arial"/>
                <w:b w:val="0"/>
                <w:bCs/>
                <w:sz w:val="20"/>
                <w:szCs w:val="20"/>
              </w:rPr>
              <w:tab/>
              <w:t>100</w:t>
            </w:r>
          </w:p>
          <w:p w:rsidR="00270AC0" w:rsidRPr="00270AC0"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270AC0">
              <w:rPr>
                <w:rFonts w:ascii="Arial" w:hAnsi="Arial" w:cs="Arial"/>
                <w:b w:val="0"/>
                <w:bCs/>
                <w:sz w:val="20"/>
                <w:szCs w:val="20"/>
              </w:rPr>
              <w:t>Alpha:</w:t>
            </w:r>
            <w:r w:rsidRPr="00270AC0">
              <w:rPr>
                <w:rFonts w:ascii="Arial" w:hAnsi="Arial" w:cs="Arial"/>
                <w:b w:val="0"/>
                <w:bCs/>
                <w:sz w:val="20"/>
                <w:szCs w:val="20"/>
              </w:rPr>
              <w:tab/>
            </w:r>
            <w:r w:rsidRPr="00270AC0">
              <w:rPr>
                <w:rFonts w:ascii="Arial" w:hAnsi="Arial" w:cs="Arial"/>
                <w:b w:val="0"/>
                <w:bCs/>
                <w:sz w:val="20"/>
                <w:szCs w:val="20"/>
              </w:rPr>
              <w:tab/>
              <w:t>255</w:t>
            </w:r>
          </w:p>
          <w:p w:rsidR="00270AC0"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270AC0">
              <w:rPr>
                <w:rFonts w:ascii="Arial" w:hAnsi="Arial" w:cs="Arial"/>
                <w:b w:val="0"/>
                <w:bCs/>
                <w:sz w:val="20"/>
                <w:szCs w:val="20"/>
              </w:rPr>
              <w:t>MB1 [Set]</w:t>
            </w:r>
          </w:p>
          <w:p w:rsidR="00270AC0" w:rsidRPr="009211C5" w:rsidRDefault="00270AC0" w:rsidP="00270AC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Lower Color</w:t>
            </w:r>
          </w:p>
          <w:p w:rsidR="00270AC0" w:rsidRPr="009211C5"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9211C5">
              <w:rPr>
                <w:rFonts w:ascii="Arial" w:hAnsi="Arial" w:cs="Arial"/>
                <w:b w:val="0"/>
                <w:bCs/>
                <w:sz w:val="20"/>
                <w:szCs w:val="20"/>
              </w:rPr>
              <w:t>Hue:</w:t>
            </w:r>
            <w:r w:rsidRPr="009211C5">
              <w:rPr>
                <w:rFonts w:ascii="Arial" w:hAnsi="Arial" w:cs="Arial"/>
                <w:b w:val="0"/>
                <w:bCs/>
                <w:sz w:val="20"/>
                <w:szCs w:val="20"/>
              </w:rPr>
              <w:tab/>
            </w:r>
            <w:r>
              <w:rPr>
                <w:rFonts w:ascii="Arial" w:hAnsi="Arial" w:cs="Arial"/>
                <w:b w:val="0"/>
                <w:bCs/>
                <w:sz w:val="20"/>
                <w:szCs w:val="20"/>
              </w:rPr>
              <w:tab/>
            </w:r>
            <w:r>
              <w:rPr>
                <w:rFonts w:ascii="Arial" w:hAnsi="Arial" w:cs="Arial"/>
                <w:b w:val="0"/>
                <w:bCs/>
                <w:sz w:val="20"/>
                <w:szCs w:val="20"/>
              </w:rPr>
              <w:tab/>
            </w:r>
            <w:r w:rsidRPr="009211C5">
              <w:rPr>
                <w:rFonts w:ascii="Arial" w:hAnsi="Arial" w:cs="Arial"/>
                <w:b w:val="0"/>
                <w:bCs/>
                <w:sz w:val="20"/>
                <w:szCs w:val="20"/>
              </w:rPr>
              <w:t>210</w:t>
            </w:r>
          </w:p>
          <w:p w:rsidR="00270AC0" w:rsidRPr="009211C5"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9211C5">
              <w:rPr>
                <w:rFonts w:ascii="Arial" w:hAnsi="Arial" w:cs="Arial"/>
                <w:b w:val="0"/>
                <w:bCs/>
                <w:sz w:val="20"/>
                <w:szCs w:val="20"/>
              </w:rPr>
              <w:t>Saturat</w:t>
            </w:r>
            <w:r>
              <w:rPr>
                <w:rFonts w:ascii="Arial" w:hAnsi="Arial" w:cs="Arial"/>
                <w:b w:val="0"/>
                <w:bCs/>
                <w:sz w:val="20"/>
                <w:szCs w:val="20"/>
              </w:rPr>
              <w:t>ion</w:t>
            </w:r>
            <w:r w:rsidRPr="009211C5">
              <w:rPr>
                <w:rFonts w:ascii="Arial" w:hAnsi="Arial" w:cs="Arial"/>
                <w:b w:val="0"/>
                <w:bCs/>
                <w:sz w:val="20"/>
                <w:szCs w:val="20"/>
              </w:rPr>
              <w:t>:</w:t>
            </w:r>
            <w:r w:rsidRPr="009211C5">
              <w:rPr>
                <w:rFonts w:ascii="Arial" w:hAnsi="Arial" w:cs="Arial"/>
                <w:b w:val="0"/>
                <w:bCs/>
                <w:sz w:val="20"/>
                <w:szCs w:val="20"/>
              </w:rPr>
              <w:tab/>
              <w:t>100</w:t>
            </w:r>
          </w:p>
          <w:p w:rsidR="00270AC0" w:rsidRPr="009211C5"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9211C5">
              <w:rPr>
                <w:rFonts w:ascii="Arial" w:hAnsi="Arial" w:cs="Arial"/>
                <w:b w:val="0"/>
                <w:bCs/>
                <w:sz w:val="20"/>
                <w:szCs w:val="20"/>
              </w:rPr>
              <w:t>Bright:</w:t>
            </w:r>
            <w:r w:rsidRPr="009211C5">
              <w:rPr>
                <w:rFonts w:ascii="Arial" w:hAnsi="Arial" w:cs="Arial"/>
                <w:b w:val="0"/>
                <w:bCs/>
                <w:sz w:val="20"/>
                <w:szCs w:val="20"/>
              </w:rPr>
              <w:tab/>
            </w:r>
            <w:r>
              <w:rPr>
                <w:rFonts w:ascii="Arial" w:hAnsi="Arial" w:cs="Arial"/>
                <w:b w:val="0"/>
                <w:bCs/>
                <w:sz w:val="20"/>
                <w:szCs w:val="20"/>
              </w:rPr>
              <w:tab/>
            </w:r>
            <w:r w:rsidRPr="009211C5">
              <w:rPr>
                <w:rFonts w:ascii="Arial" w:hAnsi="Arial" w:cs="Arial"/>
                <w:b w:val="0"/>
                <w:bCs/>
                <w:sz w:val="20"/>
                <w:szCs w:val="20"/>
              </w:rPr>
              <w:t>100</w:t>
            </w:r>
          </w:p>
          <w:p w:rsidR="00270AC0" w:rsidRPr="009211C5"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9211C5">
              <w:rPr>
                <w:rFonts w:ascii="Arial" w:hAnsi="Arial" w:cs="Arial"/>
                <w:b w:val="0"/>
                <w:bCs/>
                <w:sz w:val="20"/>
                <w:szCs w:val="20"/>
              </w:rPr>
              <w:t>Alpha:</w:t>
            </w:r>
            <w:r w:rsidRPr="009211C5">
              <w:rPr>
                <w:rFonts w:ascii="Arial" w:hAnsi="Arial" w:cs="Arial"/>
                <w:b w:val="0"/>
                <w:bCs/>
                <w:sz w:val="20"/>
                <w:szCs w:val="20"/>
              </w:rPr>
              <w:tab/>
            </w:r>
            <w:r>
              <w:rPr>
                <w:rFonts w:ascii="Arial" w:hAnsi="Arial" w:cs="Arial"/>
                <w:b w:val="0"/>
                <w:bCs/>
                <w:sz w:val="20"/>
                <w:szCs w:val="20"/>
              </w:rPr>
              <w:tab/>
            </w:r>
            <w:r w:rsidRPr="009211C5">
              <w:rPr>
                <w:rFonts w:ascii="Arial" w:hAnsi="Arial" w:cs="Arial"/>
                <w:b w:val="0"/>
                <w:bCs/>
                <w:sz w:val="20"/>
                <w:szCs w:val="20"/>
              </w:rPr>
              <w:t>255</w:t>
            </w:r>
          </w:p>
          <w:p w:rsidR="00270AC0" w:rsidRPr="00270AC0" w:rsidRDefault="00270AC0" w:rsidP="00270AC0">
            <w:pPr>
              <w:pStyle w:val="Tableheading"/>
              <w:numPr>
                <w:ilvl w:val="1"/>
                <w:numId w:val="9"/>
              </w:numPr>
              <w:snapToGrid w:val="0"/>
              <w:spacing w:beforeLines="20" w:before="48" w:afterLines="20" w:after="48"/>
              <w:ind w:left="790"/>
              <w:jc w:val="left"/>
              <w:rPr>
                <w:rFonts w:ascii="Arial" w:hAnsi="Arial" w:cs="Arial"/>
                <w:b w:val="0"/>
                <w:bCs/>
                <w:sz w:val="20"/>
                <w:szCs w:val="20"/>
              </w:rPr>
            </w:pPr>
            <w:r w:rsidRPr="009211C5">
              <w:rPr>
                <w:rFonts w:ascii="Arial" w:hAnsi="Arial" w:cs="Arial"/>
                <w:b w:val="0"/>
                <w:bCs/>
                <w:sz w:val="20"/>
                <w:szCs w:val="20"/>
              </w:rPr>
              <w:t>MB1 [Set]</w:t>
            </w:r>
          </w:p>
          <w:p w:rsidR="00270AC0" w:rsidRPr="009211C5" w:rsidRDefault="00270AC0" w:rsidP="00270AC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Upper Slide Bar:</w:t>
            </w:r>
            <w:r w:rsidRPr="009211C5">
              <w:rPr>
                <w:rFonts w:ascii="Arial" w:hAnsi="Arial" w:cs="Arial"/>
                <w:b w:val="0"/>
                <w:bCs/>
                <w:sz w:val="20"/>
                <w:szCs w:val="20"/>
              </w:rPr>
              <w:tab/>
              <w:t>-29.169</w:t>
            </w:r>
          </w:p>
          <w:p w:rsidR="00270AC0" w:rsidRPr="009211C5" w:rsidRDefault="00270AC0" w:rsidP="00270AC0">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Lower Slide Bar:</w:t>
            </w:r>
            <w:r w:rsidRPr="009211C5">
              <w:rPr>
                <w:rFonts w:ascii="Arial" w:hAnsi="Arial" w:cs="Arial"/>
                <w:b w:val="0"/>
                <w:bCs/>
                <w:sz w:val="20"/>
                <w:szCs w:val="20"/>
              </w:rPr>
              <w:tab/>
              <w:t>-109.0</w:t>
            </w:r>
          </w:p>
          <w:p w:rsidR="00270AC0" w:rsidRPr="009211C5" w:rsidRDefault="00270AC0" w:rsidP="00270AC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Select [Interpolate]</w:t>
            </w:r>
          </w:p>
        </w:tc>
        <w:tc>
          <w:tcPr>
            <w:tcW w:w="647" w:type="dxa"/>
            <w:vMerge w:val="restart"/>
          </w:tcPr>
          <w:p w:rsidR="00270AC0" w:rsidRPr="009211C5" w:rsidRDefault="00270AC0"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270AC0" w:rsidRPr="009211C5" w:rsidRDefault="00270AC0"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29B0"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The non-gray/white portion of color bar displays a 6-color color gradient from mid-blue to orange-red</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The product image changes to reflect the same color gradient</w:t>
            </w:r>
          </w:p>
          <w:p w:rsidR="006F2C73" w:rsidRPr="009211C5"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Note the different color bands are still visible in the displayed image</w:t>
            </w:r>
          </w:p>
          <w:p w:rsidR="006F2C73" w:rsidRPr="009211C5" w:rsidRDefault="006F2C73" w:rsidP="00616330">
            <w:pPr>
              <w:pStyle w:val="Tableheading"/>
              <w:snapToGrid w:val="0"/>
              <w:spacing w:beforeLines="20" w:before="48" w:afterLines="20" w:after="48"/>
              <w:rPr>
                <w:rFonts w:ascii="Arial" w:hAnsi="Arial" w:cs="Arial"/>
                <w:b w:val="0"/>
                <w:bCs/>
                <w:sz w:val="20"/>
                <w:szCs w:val="20"/>
              </w:rPr>
            </w:pPr>
            <w:r w:rsidRPr="00883277">
              <w:rPr>
                <w:rFonts w:ascii="Arial" w:hAnsi="Arial" w:cs="Arial"/>
                <w:b w:val="0"/>
                <w:bCs/>
                <w:noProof/>
                <w:sz w:val="20"/>
                <w:szCs w:val="20"/>
                <w:lang w:eastAsia="en-US"/>
              </w:rPr>
              <w:drawing>
                <wp:inline distT="0" distB="0" distL="0" distR="0" wp14:anchorId="6C23C9F2" wp14:editId="34073A22">
                  <wp:extent cx="2669856" cy="189781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EqCyl_EMESO_CH-10_SA_Arg-Uru_River La Plata_HSB-InterpColor_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76674" cy="1902657"/>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883277">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Monitor the image in the main pane and record the value setting for the Upper Slide Bar arrow as the Color Map Size is changed from 256 to 512, 1024 and 2048</w:t>
            </w:r>
          </w:p>
        </w:tc>
        <w:tc>
          <w:tcPr>
            <w:tcW w:w="647"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9211C5" w:rsidRDefault="006F2C73" w:rsidP="00883277">
            <w:pPr>
              <w:pStyle w:val="Tableheading"/>
              <w:snapToGrid w:val="0"/>
              <w:spacing w:beforeLines="20" w:before="48" w:afterLines="20" w:after="48"/>
              <w:jc w:val="left"/>
              <w:rPr>
                <w:rFonts w:ascii="Arial" w:hAnsi="Arial" w:cs="Arial"/>
                <w:b w:val="0"/>
                <w:bCs/>
                <w:szCs w:val="22"/>
              </w:rPr>
            </w:pPr>
            <w:r w:rsidRPr="009211C5">
              <w:rPr>
                <w:rFonts w:ascii="Arial" w:hAnsi="Arial" w:cs="Arial"/>
                <w:bCs/>
                <w:szCs w:val="22"/>
              </w:rPr>
              <w:t>NOTE:</w:t>
            </w:r>
            <w:r w:rsidRPr="009211C5">
              <w:rPr>
                <w:rFonts w:ascii="Arial" w:hAnsi="Arial" w:cs="Arial"/>
                <w:b w:val="0"/>
                <w:bCs/>
                <w:szCs w:val="22"/>
              </w:rPr>
              <w:tab/>
              <w:t>As the number of colors change, the range of values is recalculated and as a result, may not correspond with those for the previous number of colors.  Therefore, the Upper/Lower Slide Arrow values will reflect these changes.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883277">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883277">
              <w:rPr>
                <w:rFonts w:ascii="Arial" w:hAnsi="Arial" w:cs="Arial"/>
                <w:b w:val="0"/>
                <w:bCs/>
                <w:sz w:val="20"/>
                <w:szCs w:val="20"/>
              </w:rPr>
              <w:t>The distinction between color bands diffuses as the Color Size is increased</w:t>
            </w:r>
          </w:p>
          <w:p w:rsidR="006F2C73" w:rsidRPr="00D870A2" w:rsidRDefault="006F2C73" w:rsidP="00883277">
            <w:pPr>
              <w:pStyle w:val="Tableheading"/>
              <w:numPr>
                <w:ilvl w:val="0"/>
                <w:numId w:val="9"/>
              </w:numPr>
              <w:snapToGrid w:val="0"/>
              <w:spacing w:beforeLines="20" w:before="48" w:afterLines="20" w:after="48"/>
              <w:jc w:val="left"/>
              <w:rPr>
                <w:rFonts w:ascii="Arial" w:hAnsi="Arial" w:cs="Arial"/>
                <w:b w:val="0"/>
                <w:bCs/>
                <w:sz w:val="20"/>
                <w:szCs w:val="20"/>
              </w:rPr>
            </w:pPr>
            <w:r w:rsidRPr="00D870A2">
              <w:rPr>
                <w:rFonts w:ascii="Arial" w:hAnsi="Arial" w:cs="Arial"/>
                <w:b w:val="0"/>
                <w:bCs/>
                <w:sz w:val="20"/>
                <w:szCs w:val="20"/>
              </w:rPr>
              <w:t>Record the Upper Slide Bar value changes:</w:t>
            </w:r>
          </w:p>
          <w:p w:rsidR="006F2C73" w:rsidRPr="00D870A2" w:rsidRDefault="006F2C73" w:rsidP="00883277">
            <w:pPr>
              <w:pStyle w:val="Tableheading"/>
              <w:numPr>
                <w:ilvl w:val="1"/>
                <w:numId w:val="9"/>
              </w:numPr>
              <w:snapToGrid w:val="0"/>
              <w:spacing w:beforeLines="20" w:before="48" w:afterLines="20" w:after="48"/>
              <w:ind w:left="856"/>
              <w:jc w:val="left"/>
              <w:rPr>
                <w:rFonts w:ascii="Arial" w:hAnsi="Arial" w:cs="Arial"/>
                <w:b w:val="0"/>
                <w:bCs/>
                <w:sz w:val="20"/>
                <w:szCs w:val="20"/>
              </w:rPr>
            </w:pPr>
            <w:r w:rsidRPr="00D870A2">
              <w:rPr>
                <w:rFonts w:ascii="Arial" w:hAnsi="Arial" w:cs="Arial"/>
                <w:b w:val="0"/>
                <w:bCs/>
                <w:sz w:val="20"/>
                <w:szCs w:val="20"/>
              </w:rPr>
              <w:t>256:</w:t>
            </w:r>
            <w:r w:rsidRPr="00D870A2">
              <w:rPr>
                <w:rFonts w:ascii="Arial" w:hAnsi="Arial" w:cs="Arial"/>
                <w:b w:val="0"/>
                <w:bCs/>
                <w:sz w:val="20"/>
                <w:szCs w:val="20"/>
              </w:rPr>
              <w:tab/>
            </w:r>
            <w:r w:rsidRPr="00D870A2">
              <w:rPr>
                <w:rFonts w:ascii="Arial" w:hAnsi="Arial" w:cs="Arial"/>
                <w:b w:val="0"/>
                <w:bCs/>
                <w:sz w:val="20"/>
                <w:szCs w:val="20"/>
              </w:rPr>
              <w:tab/>
              <w:t>-29.169</w:t>
            </w:r>
            <w:r w:rsidRPr="00D870A2">
              <w:rPr>
                <w:rFonts w:ascii="Arial" w:hAnsi="Arial" w:cs="Arial"/>
                <w:b w:val="0"/>
                <w:bCs/>
                <w:sz w:val="20"/>
                <w:szCs w:val="20"/>
              </w:rPr>
              <w:tab/>
              <w:t>______________</w:t>
            </w:r>
          </w:p>
          <w:p w:rsidR="006F2C73" w:rsidRPr="00D870A2" w:rsidRDefault="006F2C73" w:rsidP="00883277">
            <w:pPr>
              <w:pStyle w:val="Tableheading"/>
              <w:numPr>
                <w:ilvl w:val="1"/>
                <w:numId w:val="9"/>
              </w:numPr>
              <w:snapToGrid w:val="0"/>
              <w:spacing w:beforeLines="20" w:before="48" w:afterLines="20" w:after="48"/>
              <w:ind w:left="856"/>
              <w:jc w:val="left"/>
              <w:rPr>
                <w:rFonts w:ascii="Arial" w:hAnsi="Arial" w:cs="Arial"/>
                <w:b w:val="0"/>
                <w:bCs/>
                <w:sz w:val="20"/>
                <w:szCs w:val="20"/>
              </w:rPr>
            </w:pPr>
            <w:r w:rsidRPr="00D870A2">
              <w:rPr>
                <w:rFonts w:ascii="Arial" w:hAnsi="Arial" w:cs="Arial"/>
                <w:b w:val="0"/>
                <w:bCs/>
                <w:sz w:val="20"/>
                <w:szCs w:val="20"/>
              </w:rPr>
              <w:t>512:</w:t>
            </w:r>
            <w:r w:rsidRPr="00D870A2">
              <w:rPr>
                <w:rFonts w:ascii="Arial" w:hAnsi="Arial" w:cs="Arial"/>
                <w:b w:val="0"/>
                <w:bCs/>
                <w:sz w:val="20"/>
                <w:szCs w:val="20"/>
              </w:rPr>
              <w:tab/>
            </w:r>
            <w:r w:rsidRPr="00D870A2">
              <w:rPr>
                <w:rFonts w:ascii="Arial" w:hAnsi="Arial" w:cs="Arial"/>
                <w:b w:val="0"/>
                <w:bCs/>
                <w:sz w:val="20"/>
                <w:szCs w:val="20"/>
              </w:rPr>
              <w:tab/>
              <w:t>-29.252</w:t>
            </w:r>
            <w:r w:rsidRPr="00D870A2">
              <w:rPr>
                <w:rFonts w:ascii="Arial" w:hAnsi="Arial" w:cs="Arial"/>
                <w:b w:val="0"/>
                <w:bCs/>
                <w:sz w:val="20"/>
                <w:szCs w:val="20"/>
              </w:rPr>
              <w:tab/>
              <w:t>______________</w:t>
            </w:r>
          </w:p>
          <w:p w:rsidR="006F2C73" w:rsidRPr="00D870A2" w:rsidRDefault="006F2C73" w:rsidP="00883277">
            <w:pPr>
              <w:pStyle w:val="Tableheading"/>
              <w:numPr>
                <w:ilvl w:val="1"/>
                <w:numId w:val="9"/>
              </w:numPr>
              <w:snapToGrid w:val="0"/>
              <w:spacing w:beforeLines="20" w:before="48" w:afterLines="20" w:after="48"/>
              <w:ind w:left="856"/>
              <w:jc w:val="left"/>
              <w:rPr>
                <w:rFonts w:ascii="Arial" w:hAnsi="Arial" w:cs="Arial"/>
                <w:b w:val="0"/>
                <w:bCs/>
                <w:sz w:val="20"/>
                <w:szCs w:val="20"/>
              </w:rPr>
            </w:pPr>
            <w:r w:rsidRPr="00D870A2">
              <w:rPr>
                <w:rFonts w:ascii="Arial" w:hAnsi="Arial" w:cs="Arial"/>
                <w:b w:val="0"/>
                <w:bCs/>
                <w:sz w:val="20"/>
                <w:szCs w:val="20"/>
              </w:rPr>
              <w:t>1024:</w:t>
            </w:r>
            <w:r w:rsidRPr="00D870A2">
              <w:rPr>
                <w:rFonts w:ascii="Arial" w:hAnsi="Arial" w:cs="Arial"/>
                <w:b w:val="0"/>
                <w:bCs/>
                <w:sz w:val="20"/>
                <w:szCs w:val="20"/>
              </w:rPr>
              <w:tab/>
              <w:t>-29.294</w:t>
            </w:r>
            <w:r w:rsidRPr="00D870A2">
              <w:rPr>
                <w:rFonts w:ascii="Arial" w:hAnsi="Arial" w:cs="Arial"/>
                <w:b w:val="0"/>
                <w:bCs/>
                <w:sz w:val="20"/>
                <w:szCs w:val="20"/>
              </w:rPr>
              <w:tab/>
              <w:t>______________</w:t>
            </w:r>
          </w:p>
          <w:p w:rsidR="006F2C73" w:rsidRPr="00D870A2" w:rsidRDefault="006F2C73" w:rsidP="00883277">
            <w:pPr>
              <w:pStyle w:val="Tableheading"/>
              <w:numPr>
                <w:ilvl w:val="1"/>
                <w:numId w:val="9"/>
              </w:numPr>
              <w:snapToGrid w:val="0"/>
              <w:spacing w:beforeLines="20" w:before="48" w:afterLines="20" w:after="48"/>
              <w:ind w:left="856"/>
              <w:jc w:val="left"/>
              <w:rPr>
                <w:rFonts w:ascii="Arial" w:hAnsi="Arial" w:cs="Arial"/>
                <w:b w:val="0"/>
                <w:bCs/>
                <w:sz w:val="20"/>
                <w:szCs w:val="20"/>
              </w:rPr>
            </w:pPr>
            <w:r w:rsidRPr="00D870A2">
              <w:rPr>
                <w:rFonts w:ascii="Arial" w:hAnsi="Arial" w:cs="Arial"/>
                <w:b w:val="0"/>
                <w:bCs/>
                <w:sz w:val="20"/>
                <w:szCs w:val="20"/>
              </w:rPr>
              <w:t>2048:</w:t>
            </w:r>
            <w:r w:rsidRPr="00D870A2">
              <w:rPr>
                <w:rFonts w:ascii="Arial" w:hAnsi="Arial" w:cs="Arial"/>
                <w:b w:val="0"/>
                <w:bCs/>
                <w:sz w:val="20"/>
                <w:szCs w:val="20"/>
              </w:rPr>
              <w:tab/>
              <w:t>-29.315</w:t>
            </w:r>
            <w:r w:rsidRPr="00D870A2">
              <w:rPr>
                <w:rFonts w:ascii="Arial" w:hAnsi="Arial" w:cs="Arial"/>
                <w:b w:val="0"/>
                <w:bCs/>
                <w:sz w:val="20"/>
                <w:szCs w:val="20"/>
              </w:rPr>
              <w:tab/>
              <w:t>_______________</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 w:val="0"/>
                <w:bCs/>
                <w:szCs w:val="22"/>
              </w:rPr>
              <w:t>Colormap</w:t>
            </w:r>
            <w:proofErr w:type="spellEnd"/>
            <w:r w:rsidRPr="009211C5">
              <w:rPr>
                <w:rFonts w:ascii="Arial" w:hAnsi="Arial" w:cs="Arial"/>
                <w:b w:val="0"/>
                <w:bCs/>
                <w:szCs w:val="22"/>
              </w:rPr>
              <w:t xml:space="preserve"> dialog, right click and hold MB3 on the product legend and select “</w:t>
            </w:r>
            <w:r w:rsidRPr="009211C5">
              <w:rPr>
                <w:rFonts w:ascii="Arial" w:hAnsi="Arial" w:cs="Arial"/>
                <w:bCs/>
                <w:i/>
                <w:color w:val="3333FF"/>
                <w:szCs w:val="22"/>
              </w:rPr>
              <w:t>Edit Colors…</w:t>
            </w:r>
            <w:r w:rsidRPr="009211C5">
              <w:rPr>
                <w:rFonts w:ascii="Arial" w:hAnsi="Arial" w:cs="Arial"/>
                <w:b w:val="0"/>
                <w:bCs/>
                <w:szCs w:val="22"/>
              </w:rPr>
              <w:t>” in the popup menu</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w:t>
            </w:r>
            <w:r w:rsidRPr="009211C5">
              <w:rPr>
                <w:rFonts w:ascii="Arial" w:hAnsi="Arial" w:cs="Arial"/>
                <w:bCs/>
                <w:i/>
                <w:color w:val="3333FF"/>
                <w:szCs w:val="22"/>
              </w:rPr>
              <w:t>Edit Colors</w:t>
            </w:r>
            <w:r w:rsidRPr="009211C5">
              <w:rPr>
                <w:rFonts w:ascii="Arial" w:hAnsi="Arial" w:cs="Arial"/>
                <w:b w:val="0"/>
                <w:bCs/>
                <w:szCs w:val="22"/>
              </w:rPr>
              <w:t xml:space="preserve"> dialog displays for the default color map</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w:t>
            </w:r>
            <w:r w:rsidRPr="009211C5">
              <w:rPr>
                <w:rFonts w:ascii="Arial" w:hAnsi="Arial" w:cs="Arial"/>
                <w:b w:val="0"/>
                <w:bCs/>
                <w:sz w:val="20"/>
                <w:szCs w:val="20"/>
              </w:rPr>
              <w:t>the Edit Colors dialog’s “Use color model:” field</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Click on the color quantify selection dropdown and select the “</w:t>
            </w:r>
            <w:r w:rsidRPr="009211C5">
              <w:rPr>
                <w:rFonts w:ascii="Arial" w:hAnsi="Arial" w:cs="Arial"/>
                <w:b w:val="0"/>
                <w:bCs/>
                <w:i/>
                <w:color w:val="3333FF"/>
                <w:sz w:val="20"/>
                <w:szCs w:val="20"/>
              </w:rPr>
              <w:t>2048 Colors</w:t>
            </w:r>
            <w:r w:rsidRPr="009211C5">
              <w:rPr>
                <w:rFonts w:ascii="Arial" w:hAnsi="Arial" w:cs="Arial"/>
                <w:b w:val="0"/>
                <w:bCs/>
                <w:sz w:val="20"/>
                <w:szCs w:val="20"/>
              </w:rPr>
              <w:t>” option</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Select “</w:t>
            </w:r>
            <w:r w:rsidRPr="009211C5">
              <w:rPr>
                <w:rFonts w:ascii="Arial" w:hAnsi="Arial" w:cs="Arial"/>
                <w:b w:val="0"/>
                <w:bCs/>
                <w:i/>
                <w:color w:val="3333FF"/>
                <w:sz w:val="20"/>
                <w:szCs w:val="20"/>
              </w:rPr>
              <w:t>Save As…</w:t>
            </w:r>
            <w:r w:rsidRPr="009211C5">
              <w:rPr>
                <w:rFonts w:ascii="Arial" w:hAnsi="Arial" w:cs="Arial"/>
                <w:b w:val="0"/>
                <w:bCs/>
                <w:sz w:val="20"/>
                <w:szCs w:val="20"/>
              </w:rPr>
              <w:t>” and name the save as “</w:t>
            </w:r>
            <w:r w:rsidRPr="009211C5">
              <w:rPr>
                <w:rFonts w:ascii="Arial" w:hAnsi="Arial" w:cs="Arial"/>
                <w:bCs/>
                <w:color w:val="3333FF"/>
                <w:sz w:val="20"/>
                <w:szCs w:val="20"/>
              </w:rPr>
              <w:t>GOESR_Test2</w:t>
            </w:r>
            <w:r w:rsidRPr="009211C5">
              <w:rPr>
                <w:rFonts w:ascii="Arial" w:hAnsi="Arial" w:cs="Arial"/>
                <w:b w:val="0"/>
                <w:bCs/>
                <w:sz w:val="20"/>
                <w:szCs w:val="20"/>
              </w:rPr>
              <w:t>”</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Click </w:t>
            </w:r>
            <w:r w:rsidRPr="009211C5">
              <w:rPr>
                <w:rFonts w:ascii="Arial" w:hAnsi="Arial" w:cs="Arial"/>
                <w:bCs/>
                <w:sz w:val="20"/>
                <w:szCs w:val="20"/>
              </w:rPr>
              <w:t>[OK]</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rPr>
            </w:pPr>
            <w:r w:rsidRPr="009211C5">
              <w:rPr>
                <w:rFonts w:ascii="Arial" w:hAnsi="Arial" w:cs="Arial"/>
                <w:b w:val="0"/>
              </w:rPr>
              <w:t>Requirement 3062</w:t>
            </w:r>
          </w:p>
          <w:p w:rsidR="006F2C73" w:rsidRPr="009211C5" w:rsidRDefault="006F2C73" w:rsidP="00616330">
            <w:pPr>
              <w:pStyle w:val="Tableheading"/>
              <w:snapToGrid w:val="0"/>
              <w:spacing w:beforeLines="20" w:before="48" w:afterLines="20" w:after="48"/>
              <w:jc w:val="left"/>
              <w:rPr>
                <w:rFonts w:ascii="Arial" w:hAnsi="Arial" w:cs="Arial"/>
                <w:b w:val="0"/>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rPr>
              <w:t>This section/step is in preliminary state and has not been fully developed.</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The selection is made</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Additional results TBD</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Borders>
              <w:bottom w:val="single" w:sz="4" w:space="0" w:color="000000"/>
            </w:tcBorders>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Zoom into an area containing yellow or blue in the product</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shd w:val="clear" w:color="auto" w:fill="auto"/>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A </w:t>
            </w:r>
            <w:proofErr w:type="spellStart"/>
            <w:r w:rsidRPr="009211C5">
              <w:rPr>
                <w:rFonts w:ascii="Arial" w:hAnsi="Arial" w:cs="Arial"/>
                <w:b w:val="0"/>
                <w:bCs/>
                <w:sz w:val="20"/>
                <w:szCs w:val="20"/>
              </w:rPr>
              <w:t>discernable</w:t>
            </w:r>
            <w:proofErr w:type="spellEnd"/>
            <w:r w:rsidRPr="009211C5">
              <w:rPr>
                <w:rFonts w:ascii="Arial" w:hAnsi="Arial" w:cs="Arial"/>
                <w:b w:val="0"/>
                <w:bCs/>
                <w:sz w:val="20"/>
                <w:szCs w:val="20"/>
              </w:rPr>
              <w:t xml:space="preserve"> </w:t>
            </w:r>
            <w:proofErr w:type="spellStart"/>
            <w:r w:rsidRPr="009211C5">
              <w:rPr>
                <w:rFonts w:ascii="Arial" w:hAnsi="Arial" w:cs="Arial"/>
                <w:b w:val="0"/>
                <w:bCs/>
                <w:sz w:val="20"/>
                <w:szCs w:val="20"/>
              </w:rPr>
              <w:t>gradiation</w:t>
            </w:r>
            <w:proofErr w:type="spellEnd"/>
            <w:r w:rsidRPr="009211C5">
              <w:rPr>
                <w:rFonts w:ascii="Arial" w:hAnsi="Arial" w:cs="Arial"/>
                <w:b w:val="0"/>
                <w:bCs/>
                <w:sz w:val="20"/>
                <w:szCs w:val="20"/>
              </w:rPr>
              <w:t xml:space="preserve"> of colors is visible as seen in the images provided below:</w:t>
            </w:r>
          </w:p>
          <w:p w:rsidR="006F2C73" w:rsidRPr="009211C5" w:rsidRDefault="006F2C73" w:rsidP="001A66AA">
            <w:pPr>
              <w:pStyle w:val="Tableheading"/>
              <w:snapToGrid w:val="0"/>
              <w:spacing w:beforeLines="20" w:before="48" w:afterLines="20" w:after="48"/>
              <w:rPr>
                <w:rFonts w:ascii="Arial" w:hAnsi="Arial" w:cs="Arial"/>
                <w:b w:val="0"/>
                <w:bCs/>
                <w:szCs w:val="22"/>
              </w:rPr>
            </w:pPr>
            <w:r w:rsidRPr="009211C5">
              <w:rPr>
                <w:rFonts w:ascii="Arial" w:hAnsi="Arial" w:cs="Arial"/>
                <w:b w:val="0"/>
                <w:bCs/>
                <w:noProof/>
                <w:szCs w:val="22"/>
                <w:lang w:eastAsia="en-US"/>
              </w:rPr>
              <w:drawing>
                <wp:inline distT="0" distB="0" distL="0" distR="0" wp14:anchorId="144DEF83" wp14:editId="0CEA412C">
                  <wp:extent cx="2639683" cy="1705336"/>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splay_CH-07_SA_Argentina_zm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2735" cy="1707307"/>
                          </a:xfrm>
                          <a:prstGeom prst="rect">
                            <a:avLst/>
                          </a:prstGeom>
                        </pic:spPr>
                      </pic:pic>
                    </a:graphicData>
                  </a:graphic>
                </wp:inline>
              </w:drawing>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Right click and hold MB3 on the product legend and select “</w:t>
            </w:r>
            <w:r w:rsidRPr="009211C5">
              <w:rPr>
                <w:rFonts w:ascii="Arial" w:hAnsi="Arial" w:cs="Arial"/>
                <w:bCs/>
                <w:i/>
                <w:color w:val="3333FF"/>
                <w:szCs w:val="22"/>
              </w:rPr>
              <w:t>Imaging…</w:t>
            </w:r>
            <w:r w:rsidRPr="009211C5">
              <w:rPr>
                <w:rFonts w:ascii="Arial" w:hAnsi="Arial" w:cs="Arial"/>
                <w:b w:val="0"/>
                <w:bCs/>
                <w:szCs w:val="22"/>
              </w:rPr>
              <w:t>” in the popup menu</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sz w:val="20"/>
                <w:szCs w:val="20"/>
              </w:rPr>
              <w:t xml:space="preserve">The </w:t>
            </w:r>
            <w:r w:rsidRPr="009211C5">
              <w:rPr>
                <w:rFonts w:ascii="Arial" w:hAnsi="Arial" w:cs="Arial"/>
                <w:bCs/>
                <w:color w:val="3333FF"/>
                <w:sz w:val="20"/>
                <w:szCs w:val="20"/>
              </w:rPr>
              <w:t>Imaging…</w:t>
            </w:r>
            <w:r w:rsidRPr="009211C5">
              <w:rPr>
                <w:rFonts w:ascii="Arial" w:hAnsi="Arial" w:cs="Arial"/>
                <w:b w:val="0"/>
                <w:bCs/>
                <w:color w:val="3333FF"/>
                <w:sz w:val="20"/>
                <w:szCs w:val="20"/>
              </w:rPr>
              <w:t xml:space="preserve"> </w:t>
            </w:r>
            <w:r w:rsidRPr="009211C5">
              <w:rPr>
                <w:rFonts w:ascii="Arial" w:hAnsi="Arial" w:cs="Arial"/>
                <w:b w:val="0"/>
                <w:bCs/>
                <w:sz w:val="20"/>
                <w:szCs w:val="20"/>
              </w:rPr>
              <w:t>dialog displays</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9211C5">
              <w:rPr>
                <w:rFonts w:ascii="Arial" w:hAnsi="Arial" w:cs="Arial"/>
                <w:b w:val="0"/>
                <w:bCs/>
                <w:noProof/>
                <w:szCs w:val="22"/>
                <w:lang w:eastAsia="en-US"/>
              </w:rPr>
              <w:drawing>
                <wp:inline distT="0" distB="0" distL="0" distR="0" wp14:anchorId="11D2DA87" wp14:editId="61162098">
                  <wp:extent cx="2832735" cy="1535430"/>
                  <wp:effectExtent l="0" t="0" r="571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ESR_dialog_Imaging.png"/>
                          <pic:cNvPicPr/>
                        </pic:nvPicPr>
                        <pic:blipFill>
                          <a:blip r:embed="rId102">
                            <a:extLst>
                              <a:ext uri="{28A0092B-C50C-407E-A947-70E740481C1C}">
                                <a14:useLocalDpi xmlns:a14="http://schemas.microsoft.com/office/drawing/2010/main" val="0"/>
                              </a:ext>
                            </a:extLst>
                          </a:blip>
                          <a:stretch>
                            <a:fillRect/>
                          </a:stretch>
                        </pic:blipFill>
                        <pic:spPr>
                          <a:xfrm>
                            <a:off x="0" y="0"/>
                            <a:ext cx="2832735" cy="1535430"/>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r w:rsidRPr="009211C5">
              <w:rPr>
                <w:rFonts w:ascii="Arial" w:hAnsi="Arial" w:cs="Arial"/>
                <w:bCs/>
                <w:color w:val="3333FF"/>
                <w:szCs w:val="22"/>
              </w:rPr>
              <w:t>Imaging…</w:t>
            </w:r>
            <w:r w:rsidRPr="009211C5">
              <w:rPr>
                <w:rFonts w:ascii="Arial" w:hAnsi="Arial" w:cs="Arial"/>
                <w:b w:val="0"/>
                <w:bCs/>
                <w:color w:val="3333FF"/>
                <w:szCs w:val="22"/>
              </w:rPr>
              <w:t xml:space="preserve"> </w:t>
            </w:r>
            <w:r w:rsidRPr="009211C5">
              <w:rPr>
                <w:rFonts w:ascii="Arial" w:hAnsi="Arial" w:cs="Arial"/>
                <w:b w:val="0"/>
                <w:bCs/>
                <w:szCs w:val="22"/>
              </w:rPr>
              <w:t>dialog’s second (lower) dropdown menu, select: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Sat/IR/CIRA (IR Default)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&lt;</w:t>
            </w:r>
            <w:r w:rsidRPr="009211C5">
              <w:rPr>
                <w:rFonts w:ascii="Arial" w:hAnsi="Arial" w:cs="Arial"/>
                <w:b w:val="0"/>
                <w:bCs/>
                <w:i/>
                <w:color w:val="CC00FF"/>
                <w:sz w:val="20"/>
                <w:szCs w:val="20"/>
              </w:rPr>
              <w:t>GOES-R</w:t>
            </w:r>
            <w:r w:rsidRPr="009211C5">
              <w:rPr>
                <w:rFonts w:ascii="Arial" w:hAnsi="Arial" w:cs="Arial"/>
                <w:b w:val="0"/>
                <w:bCs/>
                <w:i/>
                <w:color w:val="3333FF"/>
                <w:sz w:val="20"/>
                <w:szCs w:val="20"/>
              </w:rPr>
              <w:t>&gt;</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&lt;</w:t>
            </w:r>
            <w:r w:rsidRPr="009211C5">
              <w:rPr>
                <w:rFonts w:ascii="Arial" w:hAnsi="Arial" w:cs="Arial"/>
                <w:b w:val="0"/>
                <w:bCs/>
                <w:i/>
                <w:color w:val="CC00FF"/>
                <w:sz w:val="20"/>
                <w:szCs w:val="20"/>
              </w:rPr>
              <w:t>2048 Color Map</w:t>
            </w:r>
            <w:r w:rsidRPr="009211C5">
              <w:rPr>
                <w:rFonts w:ascii="Arial" w:hAnsi="Arial" w:cs="Arial"/>
                <w:b w:val="0"/>
                <w:bCs/>
                <w:i/>
                <w:color w:val="3333FF"/>
                <w:sz w:val="20"/>
                <w:szCs w:val="20"/>
              </w:rPr>
              <w:t>&gt;</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rPr>
            </w:pPr>
            <w:r w:rsidRPr="009211C5">
              <w:rPr>
                <w:rFonts w:ascii="Arial" w:hAnsi="Arial" w:cs="Arial"/>
                <w:b w:val="0"/>
              </w:rPr>
              <w:t>Requirement 3062</w:t>
            </w:r>
          </w:p>
          <w:p w:rsidR="006F2C73" w:rsidRPr="009211C5" w:rsidRDefault="006F2C73" w:rsidP="00616330">
            <w:pPr>
              <w:pStyle w:val="Tableheading"/>
              <w:snapToGrid w:val="0"/>
              <w:spacing w:beforeLines="20" w:before="48" w:afterLines="20" w:after="48"/>
              <w:jc w:val="left"/>
              <w:rPr>
                <w:rFonts w:ascii="Arial" w:hAnsi="Arial" w:cs="Arial"/>
                <w:b w:val="0"/>
              </w:rPr>
            </w:pP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rPr>
              <w:t xml:space="preserve">This section/step is in preliminary state and has not been fully </w:t>
            </w:r>
            <w:commentRangeStart w:id="184"/>
            <w:r w:rsidRPr="009211C5">
              <w:rPr>
                <w:rFonts w:ascii="Arial" w:hAnsi="Arial" w:cs="Arial"/>
                <w:b w:val="0"/>
              </w:rPr>
              <w:t>developed</w:t>
            </w:r>
            <w:commentRangeEnd w:id="184"/>
            <w:r w:rsidR="0011397C">
              <w:rPr>
                <w:rStyle w:val="CommentReference"/>
                <w:rFonts w:ascii="Times New Roman" w:hAnsi="Times New Roman" w:cs="Times New Roman"/>
                <w:b w:val="0"/>
              </w:rPr>
              <w:commentReference w:id="184"/>
            </w:r>
            <w:r w:rsidRPr="009211C5">
              <w:rPr>
                <w:rFonts w:ascii="Arial" w:hAnsi="Arial" w:cs="Arial"/>
                <w:b w:val="0"/>
              </w:rPr>
              <w:t>.</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Due to the increased number of colors, the previously </w:t>
            </w:r>
            <w:proofErr w:type="spellStart"/>
            <w:r w:rsidRPr="009211C5">
              <w:rPr>
                <w:rFonts w:ascii="Arial" w:hAnsi="Arial" w:cs="Arial"/>
                <w:b w:val="0"/>
                <w:bCs/>
                <w:sz w:val="20"/>
                <w:szCs w:val="20"/>
              </w:rPr>
              <w:t>discernable</w:t>
            </w:r>
            <w:proofErr w:type="spellEnd"/>
            <w:r w:rsidRPr="009211C5">
              <w:rPr>
                <w:rFonts w:ascii="Arial" w:hAnsi="Arial" w:cs="Arial"/>
                <w:b w:val="0"/>
                <w:bCs/>
                <w:sz w:val="20"/>
                <w:szCs w:val="20"/>
              </w:rPr>
              <w:t xml:space="preserve"> </w:t>
            </w:r>
            <w:proofErr w:type="spellStart"/>
            <w:r w:rsidRPr="009211C5">
              <w:rPr>
                <w:rFonts w:ascii="Arial" w:hAnsi="Arial" w:cs="Arial"/>
                <w:b w:val="0"/>
                <w:bCs/>
                <w:sz w:val="20"/>
                <w:szCs w:val="20"/>
              </w:rPr>
              <w:t>gradiation</w:t>
            </w:r>
            <w:proofErr w:type="spellEnd"/>
            <w:r w:rsidRPr="009211C5">
              <w:rPr>
                <w:rFonts w:ascii="Arial" w:hAnsi="Arial" w:cs="Arial"/>
                <w:b w:val="0"/>
                <w:bCs/>
                <w:sz w:val="20"/>
                <w:szCs w:val="20"/>
              </w:rPr>
              <w:t xml:space="preserve"> of colors is no longer apparent</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Close all dialogs and clear all panes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EAF1DD" w:themeFill="accent3" w:themeFillTint="33"/>
          </w:tcPr>
          <w:p w:rsidR="00F647C4" w:rsidRDefault="00461A30" w:rsidP="00F647C4">
            <w:pPr>
              <w:pStyle w:val="StyleHeading1Heading1-MUOSTimesNewRoman"/>
              <w:pageBreakBefore w:val="0"/>
              <w:numPr>
                <w:ilvl w:val="1"/>
                <w:numId w:val="10"/>
              </w:numPr>
              <w:ind w:left="550"/>
              <w:rPr>
                <w:rFonts w:ascii="Arial" w:hAnsi="Arial"/>
                <w:b w:val="0"/>
                <w:bCs w:val="0"/>
                <w:szCs w:val="22"/>
              </w:rPr>
            </w:pPr>
            <w:bookmarkStart w:id="185" w:name="_Ref386519497"/>
            <w:bookmarkStart w:id="186" w:name="_Toc386699516"/>
            <w:r>
              <w:rPr>
                <w:rFonts w:ascii="Arial" w:hAnsi="Arial"/>
                <w:b w:val="0"/>
                <w:bCs w:val="0"/>
                <w:szCs w:val="22"/>
              </w:rPr>
              <w:lastRenderedPageBreak/>
              <w:t>Concurrent Processing</w:t>
            </w:r>
            <w:r w:rsidR="00F647C4">
              <w:rPr>
                <w:rFonts w:ascii="Arial" w:hAnsi="Arial"/>
                <w:b w:val="0"/>
                <w:bCs w:val="0"/>
                <w:szCs w:val="22"/>
              </w:rPr>
              <w:t xml:space="preserve"> </w:t>
            </w:r>
            <w:r>
              <w:rPr>
                <w:rFonts w:ascii="Arial" w:hAnsi="Arial"/>
                <w:b w:val="0"/>
                <w:bCs w:val="0"/>
                <w:szCs w:val="22"/>
              </w:rPr>
              <w:t>and</w:t>
            </w:r>
            <w:r w:rsidR="00F647C4">
              <w:rPr>
                <w:rFonts w:ascii="Arial" w:hAnsi="Arial"/>
                <w:b w:val="0"/>
                <w:bCs w:val="0"/>
                <w:szCs w:val="22"/>
              </w:rPr>
              <w:t xml:space="preserve"> </w:t>
            </w:r>
            <w:r>
              <w:rPr>
                <w:rFonts w:ascii="Arial" w:hAnsi="Arial"/>
                <w:b w:val="0"/>
                <w:bCs w:val="0"/>
                <w:szCs w:val="22"/>
              </w:rPr>
              <w:t>Display</w:t>
            </w:r>
            <w:r w:rsidR="00F647C4">
              <w:rPr>
                <w:rFonts w:ascii="Arial" w:hAnsi="Arial"/>
                <w:b w:val="0"/>
                <w:bCs w:val="0"/>
                <w:szCs w:val="22"/>
              </w:rPr>
              <w:t xml:space="preserve"> </w:t>
            </w:r>
            <w:r>
              <w:rPr>
                <w:rFonts w:ascii="Arial" w:hAnsi="Arial"/>
                <w:b w:val="0"/>
                <w:bCs w:val="0"/>
                <w:szCs w:val="22"/>
              </w:rPr>
              <w:t>of</w:t>
            </w:r>
            <w:r w:rsidR="00F647C4">
              <w:rPr>
                <w:rFonts w:ascii="Arial" w:hAnsi="Arial"/>
                <w:b w:val="0"/>
                <w:bCs w:val="0"/>
                <w:szCs w:val="22"/>
              </w:rPr>
              <w:t xml:space="preserve"> </w:t>
            </w:r>
            <w:r>
              <w:rPr>
                <w:rFonts w:ascii="Arial" w:hAnsi="Arial"/>
                <w:b w:val="0"/>
                <w:bCs w:val="0"/>
                <w:szCs w:val="22"/>
              </w:rPr>
              <w:t>GOES-R</w:t>
            </w:r>
            <w:r w:rsidR="00F647C4">
              <w:rPr>
                <w:rFonts w:ascii="Arial" w:hAnsi="Arial"/>
                <w:b w:val="0"/>
                <w:bCs w:val="0"/>
                <w:szCs w:val="22"/>
              </w:rPr>
              <w:t xml:space="preserve"> </w:t>
            </w:r>
            <w:r>
              <w:rPr>
                <w:rFonts w:ascii="Arial" w:hAnsi="Arial"/>
                <w:b w:val="0"/>
                <w:bCs w:val="0"/>
                <w:szCs w:val="22"/>
              </w:rPr>
              <w:t>Imagery</w:t>
            </w:r>
            <w:bookmarkEnd w:id="185"/>
            <w:bookmarkEnd w:id="186"/>
          </w:p>
          <w:p w:rsidR="006F2C73" w:rsidRPr="009211C5" w:rsidRDefault="006F2C73" w:rsidP="00616330">
            <w:pPr>
              <w:pStyle w:val="Tableheading"/>
              <w:snapToGrid w:val="0"/>
              <w:spacing w:before="60" w:after="120"/>
              <w:jc w:val="left"/>
              <w:rPr>
                <w:rFonts w:ascii="Arial" w:hAnsi="Arial" w:cs="Arial"/>
                <w:b w:val="0"/>
                <w:bCs/>
                <w:szCs w:val="22"/>
              </w:rPr>
            </w:pPr>
            <w:r w:rsidRPr="009211C5">
              <w:rPr>
                <w:rFonts w:ascii="Arial" w:hAnsi="Arial" w:cs="Arial"/>
                <w:b w:val="0"/>
                <w:bCs/>
                <w:szCs w:val="22"/>
              </w:rPr>
              <w:t>This section demonstrates concurrent ingesting, decoding, processing and display of GOES-R imagery data as defined by the following requirements:</w:t>
            </w:r>
          </w:p>
          <w:p w:rsidR="006F2C73" w:rsidRPr="009211C5" w:rsidRDefault="006F2C73" w:rsidP="00616330">
            <w:pPr>
              <w:spacing w:before="40" w:after="40"/>
              <w:ind w:left="720" w:hanging="720"/>
              <w:rPr>
                <w:rFonts w:ascii="Arial" w:hAnsi="Arial" w:cs="Arial"/>
                <w:sz w:val="22"/>
                <w:szCs w:val="22"/>
              </w:rPr>
            </w:pPr>
            <w:r w:rsidRPr="009211C5">
              <w:rPr>
                <w:rFonts w:ascii="Arial" w:hAnsi="Arial" w:cs="Arial"/>
                <w:bCs/>
                <w:sz w:val="22"/>
                <w:szCs w:val="22"/>
              </w:rPr>
              <w:t>2807.</w:t>
            </w:r>
            <w:r w:rsidRPr="009211C5">
              <w:rPr>
                <w:rFonts w:ascii="Arial" w:hAnsi="Arial" w:cs="Arial"/>
                <w:bCs/>
                <w:sz w:val="22"/>
                <w:szCs w:val="22"/>
              </w:rPr>
              <w:tab/>
            </w:r>
            <w:r w:rsidRPr="009211C5">
              <w:rPr>
                <w:rFonts w:ascii="Arial" w:hAnsi="Arial" w:cs="Arial"/>
                <w:sz w:val="22"/>
                <w:szCs w:val="22"/>
              </w:rPr>
              <w:t xml:space="preserve">ABI Channels 1-5.  Process/display enhanced spatial resolution </w:t>
            </w:r>
            <w:proofErr w:type="spellStart"/>
            <w:r w:rsidRPr="009211C5">
              <w:rPr>
                <w:rFonts w:ascii="Arial" w:hAnsi="Arial" w:cs="Arial"/>
                <w:sz w:val="22"/>
                <w:szCs w:val="22"/>
              </w:rPr>
              <w:t>RaFTR</w:t>
            </w:r>
            <w:proofErr w:type="spellEnd"/>
            <w:r w:rsidRPr="009211C5">
              <w:rPr>
                <w:rFonts w:ascii="Arial" w:hAnsi="Arial" w:cs="Arial"/>
                <w:sz w:val="22"/>
                <w:szCs w:val="22"/>
              </w:rPr>
              <w:t xml:space="preserve"> data from at least simulated ABI Channels 1-5.  Rationale:  These bands are 4 and 16 times the spatial resolution of the bands tested in Demo #1. Evaluate performance impact of the enhanced spatial resolution.</w:t>
            </w:r>
          </w:p>
          <w:p w:rsidR="006F2C73" w:rsidRPr="009211C5" w:rsidRDefault="006F2C73" w:rsidP="00616330">
            <w:pPr>
              <w:spacing w:before="40" w:after="40"/>
              <w:ind w:left="720" w:hanging="720"/>
              <w:rPr>
                <w:rFonts w:ascii="Arial" w:hAnsi="Arial" w:cs="Arial"/>
                <w:bCs/>
                <w:sz w:val="22"/>
                <w:szCs w:val="22"/>
              </w:rPr>
            </w:pPr>
            <w:r w:rsidRPr="009211C5">
              <w:rPr>
                <w:rFonts w:ascii="Arial" w:hAnsi="Arial" w:cs="Arial"/>
                <w:bCs/>
                <w:sz w:val="22"/>
                <w:szCs w:val="22"/>
              </w:rPr>
              <w:t>2810.</w:t>
            </w:r>
            <w:r w:rsidRPr="009211C5">
              <w:rPr>
                <w:rFonts w:ascii="Arial" w:hAnsi="Arial" w:cs="Arial"/>
                <w:bCs/>
                <w:sz w:val="22"/>
                <w:szCs w:val="22"/>
              </w:rPr>
              <w:tab/>
              <w:t xml:space="preserve">AWIPS performance.  Ascertain and characterize the capability of the AWIPS software and development/test configuration to keep up with </w:t>
            </w:r>
            <w:proofErr w:type="spellStart"/>
            <w:r w:rsidRPr="009211C5">
              <w:rPr>
                <w:rFonts w:ascii="Arial" w:hAnsi="Arial" w:cs="Arial"/>
                <w:bCs/>
                <w:sz w:val="22"/>
                <w:szCs w:val="22"/>
              </w:rPr>
              <w:t>RaFTR's</w:t>
            </w:r>
            <w:proofErr w:type="spellEnd"/>
            <w:r w:rsidRPr="009211C5">
              <w:rPr>
                <w:rFonts w:ascii="Arial" w:hAnsi="Arial" w:cs="Arial"/>
                <w:bCs/>
                <w:sz w:val="22"/>
                <w:szCs w:val="22"/>
              </w:rPr>
              <w:t xml:space="preserve"> </w:t>
            </w:r>
            <w:r w:rsidR="00216B46">
              <w:rPr>
                <w:rFonts w:ascii="Arial" w:hAnsi="Arial" w:cs="Arial"/>
                <w:bCs/>
                <w:sz w:val="22"/>
                <w:szCs w:val="22"/>
              </w:rPr>
              <w:t>real-time</w:t>
            </w:r>
            <w:r w:rsidRPr="009211C5">
              <w:rPr>
                <w:rFonts w:ascii="Arial" w:hAnsi="Arial" w:cs="Arial"/>
                <w:bCs/>
                <w:sz w:val="22"/>
                <w:szCs w:val="22"/>
              </w:rPr>
              <w:t xml:space="preserve"> transmission of the full GS-F&amp;PS Appendix E data flow loading. Any chokepoints and/or bottlenecks shall be identified. This includes all of the AWIPS II functionality: ingest, decode, store, retain, display, and purge.</w:t>
            </w:r>
          </w:p>
          <w:p w:rsidR="006F2C73" w:rsidRPr="009211C5" w:rsidRDefault="006F2C73" w:rsidP="00616330">
            <w:pPr>
              <w:spacing w:before="40" w:after="40"/>
              <w:ind w:left="720" w:hanging="720"/>
              <w:rPr>
                <w:rFonts w:ascii="Arial" w:hAnsi="Arial" w:cs="Arial"/>
                <w:bCs/>
                <w:sz w:val="22"/>
                <w:szCs w:val="22"/>
              </w:rPr>
            </w:pPr>
            <w:r w:rsidRPr="009211C5">
              <w:rPr>
                <w:rFonts w:ascii="Arial" w:hAnsi="Arial" w:cs="Arial"/>
                <w:bCs/>
                <w:sz w:val="22"/>
                <w:szCs w:val="22"/>
              </w:rPr>
              <w:t>2812.</w:t>
            </w:r>
            <w:r w:rsidRPr="009211C5">
              <w:rPr>
                <w:rFonts w:ascii="Arial" w:hAnsi="Arial" w:cs="Arial"/>
                <w:bCs/>
                <w:sz w:val="22"/>
                <w:szCs w:val="22"/>
              </w:rPr>
              <w:tab/>
            </w:r>
            <w:proofErr w:type="spellStart"/>
            <w:r w:rsidRPr="009211C5">
              <w:rPr>
                <w:rFonts w:ascii="Arial" w:hAnsi="Arial" w:cs="Arial"/>
                <w:bCs/>
                <w:sz w:val="22"/>
                <w:szCs w:val="22"/>
              </w:rPr>
              <w:t>Mesoscale</w:t>
            </w:r>
            <w:proofErr w:type="spellEnd"/>
            <w:r w:rsidRPr="009211C5">
              <w:rPr>
                <w:rFonts w:ascii="Arial" w:hAnsi="Arial" w:cs="Arial"/>
                <w:bCs/>
                <w:sz w:val="22"/>
                <w:szCs w:val="22"/>
              </w:rPr>
              <w:t xml:space="preserve"> Loops.  Be able to display a loop of at least 48 consecutive </w:t>
            </w:r>
            <w:proofErr w:type="spellStart"/>
            <w:r w:rsidRPr="009211C5">
              <w:rPr>
                <w:rFonts w:ascii="Arial" w:hAnsi="Arial" w:cs="Arial"/>
                <w:bCs/>
                <w:sz w:val="22"/>
                <w:szCs w:val="22"/>
              </w:rPr>
              <w:t>mesoscale</w:t>
            </w:r>
            <w:proofErr w:type="spellEnd"/>
            <w:r w:rsidRPr="009211C5">
              <w:rPr>
                <w:rFonts w:ascii="Arial" w:hAnsi="Arial" w:cs="Arial"/>
                <w:bCs/>
                <w:sz w:val="22"/>
                <w:szCs w:val="22"/>
              </w:rPr>
              <w:t xml:space="preserve"> images at a rate </w:t>
            </w:r>
            <w:proofErr w:type="gramStart"/>
            <w:r w:rsidRPr="009211C5">
              <w:rPr>
                <w:rFonts w:ascii="Arial" w:hAnsi="Arial" w:cs="Arial"/>
                <w:bCs/>
                <w:sz w:val="22"/>
                <w:szCs w:val="22"/>
              </w:rPr>
              <w:t>of at least 10 frames/second</w:t>
            </w:r>
            <w:proofErr w:type="gramEnd"/>
            <w:r w:rsidRPr="009211C5">
              <w:rPr>
                <w:rFonts w:ascii="Arial" w:hAnsi="Arial" w:cs="Arial"/>
                <w:bCs/>
                <w:sz w:val="22"/>
                <w:szCs w:val="22"/>
              </w:rPr>
              <w:t>.</w:t>
            </w:r>
          </w:p>
          <w:p w:rsidR="006F2C73" w:rsidRPr="009211C5" w:rsidRDefault="006F2C73" w:rsidP="00616330">
            <w:pPr>
              <w:spacing w:before="40" w:after="40"/>
              <w:ind w:left="720" w:hanging="720"/>
              <w:rPr>
                <w:rFonts w:ascii="Arial" w:hAnsi="Arial" w:cs="Arial"/>
                <w:bCs/>
                <w:sz w:val="22"/>
                <w:szCs w:val="22"/>
              </w:rPr>
            </w:pPr>
            <w:r w:rsidRPr="009211C5">
              <w:rPr>
                <w:rFonts w:ascii="Arial" w:hAnsi="Arial" w:cs="Arial"/>
                <w:sz w:val="22"/>
                <w:szCs w:val="22"/>
              </w:rPr>
              <w:t>2814.</w:t>
            </w:r>
            <w:r w:rsidRPr="009211C5">
              <w:rPr>
                <w:rFonts w:ascii="Arial" w:hAnsi="Arial" w:cs="Arial"/>
                <w:sz w:val="22"/>
                <w:szCs w:val="22"/>
              </w:rPr>
              <w:tab/>
              <w:t xml:space="preserve">Display Loading.  </w:t>
            </w:r>
            <w:r w:rsidRPr="009211C5">
              <w:rPr>
                <w:rFonts w:ascii="Arial" w:hAnsi="Arial" w:cs="Arial"/>
                <w:bCs/>
                <w:sz w:val="22"/>
                <w:szCs w:val="22"/>
              </w:rPr>
              <w:t>AWIPS-II concurrent display capabilities (see Section 5.0 RVTM for details).</w:t>
            </w:r>
          </w:p>
          <w:p w:rsidR="006F2C73" w:rsidRPr="009211C5" w:rsidRDefault="006F2C73" w:rsidP="00616330">
            <w:pPr>
              <w:spacing w:before="40" w:after="40"/>
              <w:ind w:left="720" w:hanging="720"/>
              <w:rPr>
                <w:rFonts w:ascii="Arial" w:hAnsi="Arial" w:cs="Arial"/>
                <w:bCs/>
                <w:sz w:val="22"/>
                <w:szCs w:val="22"/>
              </w:rPr>
            </w:pPr>
            <w:r w:rsidRPr="009211C5">
              <w:rPr>
                <w:rFonts w:ascii="Arial" w:hAnsi="Arial" w:cs="Arial"/>
                <w:bCs/>
                <w:sz w:val="22"/>
                <w:szCs w:val="22"/>
              </w:rPr>
              <w:t>2816.</w:t>
            </w:r>
            <w:r w:rsidRPr="009211C5">
              <w:rPr>
                <w:rFonts w:ascii="Arial" w:hAnsi="Arial" w:cs="Arial"/>
                <w:bCs/>
                <w:sz w:val="22"/>
                <w:szCs w:val="22"/>
              </w:rPr>
              <w:tab/>
              <w:t>Channel Differencing.  Provide Capability for ABI channel differencing e.g. 11.2um – 3.9um.</w:t>
            </w:r>
          </w:p>
          <w:p w:rsidR="006F2C73" w:rsidRPr="009211C5" w:rsidRDefault="006F2C73" w:rsidP="00616330">
            <w:pPr>
              <w:spacing w:before="40" w:after="40"/>
              <w:ind w:left="720" w:hanging="720"/>
              <w:rPr>
                <w:rFonts w:ascii="Arial" w:hAnsi="Arial" w:cs="Arial"/>
                <w:sz w:val="22"/>
                <w:szCs w:val="22"/>
              </w:rPr>
            </w:pPr>
            <w:r w:rsidRPr="009211C5">
              <w:rPr>
                <w:rFonts w:ascii="Arial" w:hAnsi="Arial" w:cs="Arial"/>
                <w:sz w:val="22"/>
                <w:szCs w:val="22"/>
              </w:rPr>
              <w:t>2985.</w:t>
            </w:r>
            <w:r w:rsidRPr="009211C5">
              <w:rPr>
                <w:rFonts w:ascii="Arial" w:hAnsi="Arial" w:cs="Arial"/>
                <w:sz w:val="22"/>
                <w:szCs w:val="22"/>
              </w:rPr>
              <w:tab/>
              <w:t>D2D selection menus.  Be able to display any GOES-R ABI data on D2D via selection on satellite menu.</w:t>
            </w:r>
          </w:p>
          <w:p w:rsidR="006F2C73" w:rsidRPr="009211C5" w:rsidRDefault="006F2C73" w:rsidP="00616330">
            <w:pPr>
              <w:spacing w:before="40" w:after="40"/>
              <w:ind w:left="720" w:hanging="720"/>
              <w:rPr>
                <w:rFonts w:ascii="Arial" w:hAnsi="Arial" w:cs="Arial"/>
                <w:bCs/>
                <w:sz w:val="22"/>
                <w:szCs w:val="22"/>
              </w:rPr>
            </w:pPr>
            <w:r w:rsidRPr="009211C5">
              <w:rPr>
                <w:rFonts w:ascii="Arial" w:hAnsi="Arial" w:cs="Arial"/>
                <w:bCs/>
                <w:sz w:val="22"/>
                <w:szCs w:val="22"/>
              </w:rPr>
              <w:t>3014.</w:t>
            </w:r>
            <w:r w:rsidRPr="009211C5">
              <w:rPr>
                <w:rFonts w:ascii="Arial" w:hAnsi="Arial" w:cs="Arial"/>
                <w:bCs/>
                <w:sz w:val="22"/>
                <w:szCs w:val="22"/>
              </w:rPr>
              <w:tab/>
            </w:r>
            <w:r w:rsidRPr="009211C5">
              <w:rPr>
                <w:rFonts w:ascii="Arial" w:hAnsi="Arial" w:cs="Arial"/>
                <w:sz w:val="22"/>
                <w:szCs w:val="22"/>
              </w:rPr>
              <w:t>96 Full disk Images in Loop.  Evaluate performance impact due to increasing imagery loop length for full disk GOES-R imagery to 96 images in loop.</w:t>
            </w:r>
          </w:p>
        </w:tc>
      </w:tr>
      <w:tr w:rsidR="00D712BD" w:rsidRPr="00E50747" w:rsidTr="00883277">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44531" w:rsidRPr="00744531"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4A3DC1">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4A3DC1">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4A3DC1">
            <w:pPr>
              <w:pStyle w:val="Tableheading"/>
              <w:snapToGrid w:val="0"/>
              <w:spacing w:beforeLines="20" w:before="48" w:afterLines="20" w:after="48"/>
              <w:ind w:left="294"/>
              <w:jc w:val="left"/>
              <w:rPr>
                <w:rFonts w:ascii="Arial" w:hAnsi="Arial" w:cs="Arial"/>
                <w:b w:val="0"/>
                <w:bCs/>
                <w:szCs w:val="22"/>
              </w:rPr>
            </w:pPr>
          </w:p>
        </w:tc>
      </w:tr>
      <w:tr w:rsidR="006F2C73" w:rsidRPr="00E50747" w:rsidTr="00883277">
        <w:trPr>
          <w:cantSplit/>
        </w:trPr>
        <w:tc>
          <w:tcPr>
            <w:tcW w:w="1020" w:type="dxa"/>
            <w:vMerge/>
            <w:vAlign w:val="center"/>
          </w:tcPr>
          <w:p w:rsidR="006F2C73" w:rsidRPr="00E50747"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294B7B" w:rsidRDefault="006F2C73"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6F2C73" w:rsidRPr="009211C5" w:rsidRDefault="006F2C73" w:rsidP="004A3DC1">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There should be one CAVE session in progress from the previous section.  If not, start CAVE session 1. Ensure that all panes are cleared.</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CAVE session 1 is available. All panes are cleared.</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6F2C73" w:rsidRPr="009211C5" w:rsidTr="00883277">
        <w:trPr>
          <w:cantSplit/>
        </w:trPr>
        <w:tc>
          <w:tcPr>
            <w:tcW w:w="1020" w:type="dxa"/>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shd w:val="clear" w:color="auto" w:fill="auto"/>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On a second terminal, start CAVE session 2.</w:t>
            </w:r>
          </w:p>
        </w:tc>
        <w:tc>
          <w:tcPr>
            <w:tcW w:w="1978" w:type="dxa"/>
            <w:gridSpan w:val="2"/>
            <w:shd w:val="clear" w:color="auto" w:fill="auto"/>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CAVE session 2 is available</w:t>
            </w:r>
          </w:p>
        </w:tc>
        <w:tc>
          <w:tcPr>
            <w:tcW w:w="647" w:type="dxa"/>
            <w:shd w:val="clear" w:color="auto" w:fill="auto"/>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shd w:val="clear" w:color="auto" w:fill="auto"/>
          </w:tcPr>
          <w:p w:rsidR="006F2C73" w:rsidRPr="009211C5" w:rsidRDefault="006F2C73" w:rsidP="004E0F73">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Requirement </w:t>
            </w:r>
            <w:r w:rsidR="00733C82">
              <w:rPr>
                <w:rFonts w:ascii="Arial" w:hAnsi="Arial" w:cs="Arial"/>
                <w:b w:val="0"/>
                <w:bCs/>
                <w:szCs w:val="22"/>
              </w:rPr>
              <w:t>2814</w:t>
            </w:r>
          </w:p>
        </w:tc>
      </w:tr>
      <w:tr w:rsidR="006F2C73" w:rsidRPr="009211C5" w:rsidTr="00883277">
        <w:trPr>
          <w:cantSplit/>
        </w:trPr>
        <w:tc>
          <w:tcPr>
            <w:tcW w:w="9596" w:type="dxa"/>
            <w:gridSpan w:val="6"/>
            <w:shd w:val="clear" w:color="auto" w:fill="EAF1DD" w:themeFill="accent3" w:themeFillTint="33"/>
            <w:vAlign w:val="center"/>
          </w:tcPr>
          <w:p w:rsidR="006F2C73" w:rsidRPr="009211C5" w:rsidRDefault="006F2C73" w:rsidP="00A866AF">
            <w:pPr>
              <w:pStyle w:val="Tableheading"/>
              <w:keepNext/>
              <w:snapToGrid w:val="0"/>
              <w:spacing w:before="120" w:after="120"/>
              <w:jc w:val="left"/>
              <w:rPr>
                <w:rFonts w:ascii="Arial" w:hAnsi="Arial" w:cs="Arial"/>
                <w:bCs/>
                <w:szCs w:val="22"/>
              </w:rPr>
            </w:pPr>
            <w:r w:rsidRPr="009211C5">
              <w:rPr>
                <w:rFonts w:ascii="Arial" w:hAnsi="Arial" w:cs="Arial"/>
                <w:bCs/>
                <w:szCs w:val="22"/>
              </w:rPr>
              <w:lastRenderedPageBreak/>
              <w:t>CAVE-1 Preparation</w:t>
            </w: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1 – Product 1</w:t>
            </w:r>
          </w:p>
          <w:p w:rsidR="006F2C73" w:rsidRPr="00D870A2" w:rsidRDefault="006F2C73" w:rsidP="004A3DC1">
            <w:pPr>
              <w:pStyle w:val="Tableheading"/>
              <w:snapToGrid w:val="0"/>
              <w:spacing w:beforeLines="20" w:before="48" w:afterLines="20" w:after="48"/>
              <w:jc w:val="left"/>
              <w:rPr>
                <w:rFonts w:ascii="Arial" w:hAnsi="Arial" w:cs="Arial"/>
                <w:b w:val="0"/>
                <w:bCs/>
                <w:szCs w:val="22"/>
              </w:rPr>
            </w:pPr>
            <w:r w:rsidRPr="00D870A2">
              <w:rPr>
                <w:rFonts w:ascii="Arial" w:hAnsi="Arial" w:cs="Arial"/>
                <w:b w:val="0"/>
                <w:bCs/>
                <w:szCs w:val="22"/>
              </w:rPr>
              <w:t>In CAVE-1 select</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Frames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15</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North American</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All Channels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r w:rsidRPr="004A3DC1">
              <w:rPr>
                <w:rFonts w:ascii="Arial" w:hAnsi="Arial" w:cs="Arial"/>
                <w:bCs/>
                <w:i/>
                <w:sz w:val="20"/>
                <w:szCs w:val="20"/>
              </w:rPr>
              <w:t xml:space="preserve">East </w:t>
            </w:r>
            <w:proofErr w:type="spellStart"/>
            <w:r w:rsidRPr="004A3DC1">
              <w:rPr>
                <w:rFonts w:ascii="Arial" w:hAnsi="Arial" w:cs="Arial"/>
                <w:bCs/>
                <w:i/>
                <w:sz w:val="20"/>
                <w:szCs w:val="20"/>
              </w:rPr>
              <w:t>Conus</w:t>
            </w:r>
            <w:proofErr w:type="spellEnd"/>
            <w:r w:rsidRPr="004A3DC1">
              <w:rPr>
                <w:rFonts w:ascii="Arial" w:hAnsi="Arial" w:cs="Arial"/>
                <w:b w:val="0"/>
                <w:bCs/>
                <w:i/>
                <w:sz w:val="20"/>
                <w:szCs w:val="20"/>
              </w:rPr>
              <w:t xml:space="preser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CH-01-0.47um</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2985</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1A66AA">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15</w:t>
            </w:r>
          </w:p>
          <w:p w:rsidR="006F2C73" w:rsidRPr="00D870A2"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No more than 15 is displayed in Frame counter</w:t>
            </w:r>
          </w:p>
          <w:p w:rsidR="006F2C73" w:rsidRPr="00D870A2"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CH-01-0.47um</w:t>
            </w:r>
            <w:r w:rsidRPr="00D870A2">
              <w:rPr>
                <w:rFonts w:ascii="Arial" w:hAnsi="Arial" w:cs="Arial"/>
                <w:b w:val="0"/>
                <w:bCs/>
                <w:sz w:val="20"/>
                <w:szCs w:val="20"/>
              </w:rPr>
              <w:t xml:space="preserve"> product displays over the </w:t>
            </w:r>
            <w:r w:rsidRPr="00D870A2">
              <w:rPr>
                <w:rFonts w:ascii="Arial" w:hAnsi="Arial" w:cs="Arial"/>
                <w:bCs/>
                <w:sz w:val="20"/>
                <w:szCs w:val="20"/>
              </w:rPr>
              <w:t>North American</w:t>
            </w:r>
            <w:r w:rsidRPr="00D870A2">
              <w:rPr>
                <w:rFonts w:ascii="Arial" w:hAnsi="Arial" w:cs="Arial"/>
                <w:b w:val="0"/>
                <w:bCs/>
                <w:sz w:val="20"/>
                <w:szCs w:val="20"/>
              </w:rPr>
              <w:t xml:space="preserve"> projection</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15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1</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1 – Product 2</w:t>
            </w:r>
          </w:p>
          <w:p w:rsidR="006F2C73" w:rsidRPr="00D870A2" w:rsidRDefault="006F2C73" w:rsidP="00616330">
            <w:pPr>
              <w:pStyle w:val="Tableheading"/>
              <w:snapToGrid w:val="0"/>
              <w:spacing w:beforeLines="20" w:before="48" w:afterLines="20" w:after="48"/>
              <w:jc w:val="left"/>
              <w:rPr>
                <w:rFonts w:ascii="Arial" w:hAnsi="Arial" w:cs="Arial"/>
                <w:b w:val="0"/>
                <w:bCs/>
                <w:szCs w:val="22"/>
              </w:rPr>
            </w:pPr>
            <w:r w:rsidRPr="00D870A2">
              <w:rPr>
                <w:rFonts w:ascii="Arial" w:hAnsi="Arial" w:cs="Arial"/>
                <w:b w:val="0"/>
                <w:bCs/>
                <w:szCs w:val="22"/>
              </w:rPr>
              <w:t>In CAVE-1 select</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Frames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24</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proofErr w:type="spellStart"/>
            <w:r w:rsidRPr="004A3DC1">
              <w:rPr>
                <w:rFonts w:ascii="Arial" w:hAnsi="Arial" w:cs="Arial"/>
                <w:b w:val="0"/>
                <w:bCs/>
                <w:i/>
                <w:sz w:val="20"/>
                <w:szCs w:val="20"/>
              </w:rPr>
              <w:t>Eq</w:t>
            </w:r>
            <w:proofErr w:type="spellEnd"/>
            <w:r w:rsidRPr="004A3DC1">
              <w:rPr>
                <w:rFonts w:ascii="Arial" w:hAnsi="Arial" w:cs="Arial"/>
                <w:b w:val="0"/>
                <w:bCs/>
                <w:i/>
                <w:sz w:val="20"/>
                <w:szCs w:val="20"/>
              </w:rPr>
              <w:t xml:space="preserve"> Cylindrical</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All Channels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r w:rsidRPr="004A3DC1">
              <w:rPr>
                <w:rFonts w:ascii="Arial" w:hAnsi="Arial" w:cs="Arial"/>
                <w:bCs/>
                <w:i/>
                <w:sz w:val="20"/>
                <w:szCs w:val="20"/>
              </w:rPr>
              <w:t>West Full Disk</w:t>
            </w:r>
            <w:r w:rsidRPr="004A3DC1">
              <w:rPr>
                <w:rFonts w:ascii="Arial" w:hAnsi="Arial" w:cs="Arial"/>
                <w:b w:val="0"/>
                <w:bCs/>
                <w:i/>
                <w:sz w:val="20"/>
                <w:szCs w:val="20"/>
              </w:rPr>
              <w:t xml:space="preser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CH-04-1.38um</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2985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24</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No more than 24 is displayed in Frame counter</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CH-04-1.38um</w:t>
            </w:r>
            <w:r w:rsidRPr="00D870A2">
              <w:rPr>
                <w:rFonts w:ascii="Arial" w:hAnsi="Arial" w:cs="Arial"/>
                <w:b w:val="0"/>
                <w:bCs/>
                <w:sz w:val="20"/>
                <w:szCs w:val="20"/>
              </w:rPr>
              <w:t xml:space="preserve"> product displays over the </w:t>
            </w:r>
            <w:proofErr w:type="spellStart"/>
            <w:r w:rsidRPr="00D870A2">
              <w:rPr>
                <w:rFonts w:ascii="Arial" w:hAnsi="Arial" w:cs="Arial"/>
                <w:bCs/>
                <w:sz w:val="20"/>
                <w:szCs w:val="20"/>
              </w:rPr>
              <w:t>Eq</w:t>
            </w:r>
            <w:proofErr w:type="spellEnd"/>
            <w:r w:rsidRPr="00D870A2">
              <w:rPr>
                <w:rFonts w:ascii="Arial" w:hAnsi="Arial" w:cs="Arial"/>
                <w:bCs/>
                <w:sz w:val="20"/>
                <w:szCs w:val="20"/>
              </w:rPr>
              <w:t xml:space="preserve"> Cylindrical </w:t>
            </w:r>
            <w:r w:rsidRPr="00D870A2">
              <w:rPr>
                <w:rFonts w:ascii="Arial" w:hAnsi="Arial" w:cs="Arial"/>
                <w:b w:val="0"/>
                <w:bCs/>
                <w:sz w:val="20"/>
                <w:szCs w:val="20"/>
              </w:rPr>
              <w:t>projection</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24 frames are displayed</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2</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1 – Product 3</w:t>
            </w:r>
          </w:p>
          <w:p w:rsidR="006F2C73" w:rsidRPr="00D870A2" w:rsidRDefault="006F2C73" w:rsidP="00616330">
            <w:pPr>
              <w:pStyle w:val="Tableheading"/>
              <w:snapToGrid w:val="0"/>
              <w:spacing w:beforeLines="20" w:before="48" w:afterLines="20" w:after="48"/>
              <w:jc w:val="left"/>
              <w:rPr>
                <w:rFonts w:ascii="Arial" w:hAnsi="Arial" w:cs="Arial"/>
                <w:b w:val="0"/>
                <w:bCs/>
                <w:szCs w:val="22"/>
              </w:rPr>
            </w:pPr>
            <w:r w:rsidRPr="00D870A2">
              <w:rPr>
                <w:rFonts w:ascii="Arial" w:hAnsi="Arial" w:cs="Arial"/>
                <w:b w:val="0"/>
                <w:bCs/>
                <w:szCs w:val="22"/>
              </w:rPr>
              <w:t>In CAVE-1 select</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Frames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48</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GOES-R </w:t>
            </w:r>
            <w:proofErr w:type="spellStart"/>
            <w:r w:rsidRPr="004A3DC1">
              <w:rPr>
                <w:rFonts w:ascii="Arial" w:hAnsi="Arial" w:cs="Arial"/>
                <w:b w:val="0"/>
                <w:bCs/>
                <w:i/>
                <w:sz w:val="20"/>
                <w:szCs w:val="20"/>
              </w:rPr>
              <w:t>WConus</w:t>
            </w:r>
            <w:proofErr w:type="spellEnd"/>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All Channels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r w:rsidRPr="004A3DC1">
              <w:rPr>
                <w:rFonts w:ascii="Arial" w:hAnsi="Arial" w:cs="Arial"/>
                <w:bCs/>
                <w:i/>
                <w:sz w:val="20"/>
                <w:szCs w:val="20"/>
              </w:rPr>
              <w:t xml:space="preserve">West </w:t>
            </w:r>
            <w:proofErr w:type="spellStart"/>
            <w:r w:rsidRPr="004A3DC1">
              <w:rPr>
                <w:rFonts w:ascii="Arial" w:hAnsi="Arial" w:cs="Arial"/>
                <w:bCs/>
                <w:i/>
                <w:sz w:val="20"/>
                <w:szCs w:val="20"/>
              </w:rPr>
              <w:t>Conus</w:t>
            </w:r>
            <w:proofErr w:type="spellEnd"/>
            <w:r w:rsidRPr="004A3DC1">
              <w:rPr>
                <w:rFonts w:ascii="Arial" w:hAnsi="Arial" w:cs="Arial"/>
                <w:b w:val="0"/>
                <w:bCs/>
                <w:i/>
                <w:sz w:val="20"/>
                <w:szCs w:val="20"/>
              </w:rPr>
              <w:t xml:space="preser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CH-08-6.19um</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2985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48</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No more than 48 is displayed in Frame counter</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CH-08-6.19um</w:t>
            </w:r>
            <w:r w:rsidRPr="00D870A2">
              <w:rPr>
                <w:rFonts w:ascii="Arial" w:hAnsi="Arial" w:cs="Arial"/>
                <w:b w:val="0"/>
                <w:bCs/>
                <w:sz w:val="20"/>
                <w:szCs w:val="20"/>
              </w:rPr>
              <w:t xml:space="preserve"> product displays over the </w:t>
            </w:r>
            <w:r w:rsidRPr="00D870A2">
              <w:rPr>
                <w:rFonts w:ascii="Arial" w:hAnsi="Arial" w:cs="Arial"/>
                <w:bCs/>
                <w:sz w:val="20"/>
                <w:szCs w:val="20"/>
              </w:rPr>
              <w:t xml:space="preserve">GOES-R </w:t>
            </w:r>
            <w:proofErr w:type="spellStart"/>
            <w:r w:rsidRPr="00D870A2">
              <w:rPr>
                <w:rFonts w:ascii="Arial" w:hAnsi="Arial" w:cs="Arial"/>
                <w:bCs/>
                <w:sz w:val="20"/>
                <w:szCs w:val="20"/>
              </w:rPr>
              <w:t>WConus</w:t>
            </w:r>
            <w:proofErr w:type="spellEnd"/>
            <w:r w:rsidRPr="00D870A2">
              <w:rPr>
                <w:rFonts w:ascii="Arial" w:hAnsi="Arial" w:cs="Arial"/>
                <w:bCs/>
                <w:sz w:val="20"/>
                <w:szCs w:val="20"/>
              </w:rPr>
              <w:t xml:space="preserve"> </w:t>
            </w:r>
            <w:r w:rsidRPr="00D870A2">
              <w:rPr>
                <w:rFonts w:ascii="Arial" w:hAnsi="Arial" w:cs="Arial"/>
                <w:b w:val="0"/>
                <w:bCs/>
                <w:sz w:val="20"/>
                <w:szCs w:val="20"/>
              </w:rPr>
              <w:t>projection</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48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3</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1 – Product 4</w:t>
            </w:r>
          </w:p>
          <w:p w:rsidR="006F2C73" w:rsidRPr="00D870A2" w:rsidRDefault="006F2C73" w:rsidP="00616330">
            <w:pPr>
              <w:pStyle w:val="Tableheading"/>
              <w:snapToGrid w:val="0"/>
              <w:spacing w:beforeLines="20" w:before="48" w:afterLines="20" w:after="48"/>
              <w:jc w:val="left"/>
              <w:rPr>
                <w:rFonts w:ascii="Arial" w:hAnsi="Arial" w:cs="Arial"/>
                <w:b w:val="0"/>
                <w:bCs/>
                <w:szCs w:val="22"/>
              </w:rPr>
            </w:pPr>
            <w:r w:rsidRPr="00D870A2">
              <w:rPr>
                <w:rFonts w:ascii="Arial" w:hAnsi="Arial" w:cs="Arial"/>
                <w:b w:val="0"/>
                <w:bCs/>
                <w:szCs w:val="22"/>
              </w:rPr>
              <w:t>In CAVE-1 select</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Frames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64</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GOES-R AKREGI</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Derived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r w:rsidRPr="004A3DC1">
              <w:rPr>
                <w:rFonts w:ascii="Arial" w:hAnsi="Arial" w:cs="Arial"/>
                <w:bCs/>
                <w:i/>
                <w:sz w:val="20"/>
                <w:szCs w:val="20"/>
              </w:rPr>
              <w:t>Alaska</w:t>
            </w:r>
            <w:r w:rsidRPr="004A3DC1">
              <w:rPr>
                <w:rFonts w:ascii="Arial" w:hAnsi="Arial" w:cs="Arial"/>
                <w:b w:val="0"/>
                <w:bCs/>
                <w:i/>
                <w:sz w:val="20"/>
                <w:szCs w:val="20"/>
              </w:rPr>
              <w:t xml:space="preser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Cloud Phase (8.5-11.2u)</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2812, 2985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D870A2" w:rsidRDefault="006F2C73" w:rsidP="00616330">
            <w:pPr>
              <w:pStyle w:val="Tableheading"/>
              <w:snapToGrid w:val="0"/>
              <w:spacing w:beforeLines="20" w:before="48" w:afterLines="20" w:after="48"/>
              <w:jc w:val="left"/>
              <w:rPr>
                <w:rFonts w:ascii="Arial" w:hAnsi="Arial" w:cs="Arial"/>
                <w:bCs/>
                <w:szCs w:val="22"/>
              </w:rPr>
            </w:pPr>
            <w:r w:rsidRPr="00D870A2">
              <w:rPr>
                <w:rFonts w:ascii="Arial" w:hAnsi="Arial" w:cs="Arial"/>
                <w:bCs/>
                <w:szCs w:val="22"/>
              </w:rPr>
              <w:t>Expected Result:</w:t>
            </w:r>
          </w:p>
          <w:p w:rsidR="006F2C73" w:rsidRPr="00D870A2"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64</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No more than 64 is displayed in Frame counter</w:t>
            </w:r>
          </w:p>
          <w:p w:rsidR="006F2C73" w:rsidRPr="00D870A2"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 xml:space="preserve">Cloud Phase (8.5-11.2u) </w:t>
            </w:r>
            <w:r w:rsidRPr="00D870A2">
              <w:rPr>
                <w:rFonts w:ascii="Arial" w:hAnsi="Arial" w:cs="Arial"/>
                <w:b w:val="0"/>
                <w:bCs/>
                <w:sz w:val="20"/>
                <w:szCs w:val="20"/>
              </w:rPr>
              <w:t xml:space="preserve">product displays over the </w:t>
            </w:r>
            <w:r w:rsidRPr="00D870A2">
              <w:rPr>
                <w:rFonts w:ascii="Arial" w:hAnsi="Arial" w:cs="Arial"/>
                <w:bCs/>
                <w:sz w:val="20"/>
                <w:szCs w:val="20"/>
              </w:rPr>
              <w:t>GOES-R AKREGI</w:t>
            </w:r>
            <w:r w:rsidRPr="00D870A2">
              <w:rPr>
                <w:rFonts w:ascii="Arial" w:hAnsi="Arial" w:cs="Arial"/>
                <w:b w:val="0"/>
                <w:bCs/>
                <w:sz w:val="20"/>
                <w:szCs w:val="20"/>
              </w:rPr>
              <w:t xml:space="preserve"> projection</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64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4</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9596" w:type="dxa"/>
            <w:gridSpan w:val="6"/>
            <w:shd w:val="clear" w:color="auto" w:fill="FDE9D9" w:themeFill="accent6" w:themeFillTint="33"/>
            <w:vAlign w:val="center"/>
          </w:tcPr>
          <w:p w:rsidR="006F2C73" w:rsidRPr="009211C5" w:rsidRDefault="006F2C73" w:rsidP="00A866AF">
            <w:pPr>
              <w:pStyle w:val="Tableheading"/>
              <w:keepNext/>
              <w:snapToGrid w:val="0"/>
              <w:spacing w:before="120" w:after="120"/>
              <w:rPr>
                <w:rFonts w:ascii="Arial" w:hAnsi="Arial" w:cs="Arial"/>
                <w:bCs/>
                <w:szCs w:val="22"/>
              </w:rPr>
            </w:pPr>
            <w:r w:rsidRPr="009211C5">
              <w:rPr>
                <w:rFonts w:ascii="Arial" w:hAnsi="Arial" w:cs="Arial"/>
                <w:bCs/>
                <w:szCs w:val="22"/>
              </w:rPr>
              <w:t>CAVE 1:</w:t>
            </w:r>
            <w:r w:rsidRPr="009211C5">
              <w:rPr>
                <w:rFonts w:ascii="Arial" w:hAnsi="Arial" w:cs="Arial"/>
                <w:bCs/>
                <w:szCs w:val="22"/>
              </w:rPr>
              <w:tab/>
              <w:t>Requirement 3014:  96-Frame Full Disk Images</w:t>
            </w: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4A3DC1">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1 – Product 5</w:t>
            </w:r>
          </w:p>
          <w:p w:rsidR="006F2C73" w:rsidRPr="00654F6E" w:rsidRDefault="006F2C73" w:rsidP="004A3DC1">
            <w:pPr>
              <w:pStyle w:val="Tableheading"/>
              <w:snapToGrid w:val="0"/>
              <w:spacing w:beforeLines="20" w:before="48" w:afterLines="20" w:after="48"/>
              <w:jc w:val="left"/>
              <w:rPr>
                <w:rFonts w:ascii="Arial" w:hAnsi="Arial" w:cs="Arial"/>
                <w:b w:val="0"/>
                <w:bCs/>
                <w:szCs w:val="22"/>
              </w:rPr>
            </w:pPr>
            <w:r w:rsidRPr="00654F6E">
              <w:rPr>
                <w:rFonts w:ascii="Arial" w:hAnsi="Arial" w:cs="Arial"/>
                <w:b w:val="0"/>
                <w:bCs/>
                <w:szCs w:val="22"/>
              </w:rPr>
              <w:t>Import the new Editor Display into CAVE-1:</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CAVE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Import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Displays…</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Locate the file ‘</w:t>
            </w:r>
            <w:r w:rsidRPr="004A3DC1">
              <w:rPr>
                <w:rFonts w:ascii="Arial" w:hAnsi="Arial" w:cs="Arial"/>
                <w:bCs/>
                <w:i/>
                <w:sz w:val="20"/>
                <w:szCs w:val="20"/>
              </w:rPr>
              <w:t>goesR_96frame.xml</w:t>
            </w:r>
            <w:r w:rsidRPr="004A3DC1">
              <w:rPr>
                <w:rFonts w:ascii="Arial" w:hAnsi="Arial" w:cs="Arial"/>
                <w:b w:val="0"/>
                <w:bCs/>
                <w:i/>
                <w:sz w:val="20"/>
                <w:szCs w:val="20"/>
              </w:rPr>
              <w:t>’ and select [OK]</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Cs/>
                <w:szCs w:val="22"/>
              </w:rPr>
              <w:t>Note:</w:t>
            </w:r>
            <w:r w:rsidRPr="009211C5">
              <w:rPr>
                <w:rFonts w:ascii="Arial" w:hAnsi="Arial" w:cs="Arial"/>
                <w:b w:val="0"/>
                <w:bCs/>
                <w:szCs w:val="22"/>
              </w:rPr>
              <w:t xml:space="preserve"> This action only affects the current main plane, not the previously loaded side panes.</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1A66AA">
            <w:pPr>
              <w:pStyle w:val="Tableheading"/>
              <w:snapToGrid w:val="0"/>
              <w:spacing w:beforeLines="20" w:before="48" w:afterLines="20" w:after="48"/>
              <w:jc w:val="left"/>
              <w:rPr>
                <w:rFonts w:ascii="Arial" w:hAnsi="Arial" w:cs="Arial"/>
                <w:bCs/>
                <w:szCs w:val="22"/>
              </w:rPr>
            </w:pPr>
            <w:r w:rsidRPr="00654F6E">
              <w:rPr>
                <w:rFonts w:ascii="Arial" w:hAnsi="Arial" w:cs="Arial"/>
                <w:bCs/>
                <w:szCs w:val="22"/>
              </w:rPr>
              <w:t>Expected Result:</w:t>
            </w:r>
          </w:p>
          <w:p w:rsidR="006F2C73" w:rsidRPr="00654F6E"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The Editor Display loads</w:t>
            </w:r>
          </w:p>
          <w:p w:rsidR="006F2C73" w:rsidRPr="00654F6E"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The Frames: dropdown menu shows 96</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187" w:author="Josue Diaz" w:date="2014-05-06T14:45: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188" w:author="Josue Diaz" w:date="2014-05-06T14:45:00Z">
            <w:trPr>
              <w:gridBefore w:val="1"/>
              <w:cantSplit/>
            </w:trPr>
          </w:trPrChange>
        </w:trPr>
        <w:tc>
          <w:tcPr>
            <w:tcW w:w="1020" w:type="dxa"/>
            <w:vMerge w:val="restart"/>
            <w:shd w:val="clear" w:color="auto" w:fill="92D050"/>
            <w:vAlign w:val="center"/>
            <w:tcPrChange w:id="189" w:author="Josue Diaz" w:date="2014-05-06T14:45:00Z">
              <w:tcPr>
                <w:tcW w:w="1020" w:type="dxa"/>
                <w:gridSpan w:val="2"/>
                <w:vMerge w:val="restart"/>
                <w:vAlign w:val="center"/>
              </w:tcPr>
            </w:tcPrChange>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190" w:author="Josue Diaz" w:date="2014-05-06T14:45:00Z">
              <w:tcPr>
                <w:tcW w:w="4619" w:type="dxa"/>
                <w:gridSpan w:val="4"/>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Perform the following actions in CAVE:</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Eq. Cylindrical</w:t>
            </w:r>
          </w:p>
          <w:p w:rsidR="006F2C73" w:rsidRPr="009211C5" w:rsidRDefault="006F2C73" w:rsidP="00683C2C">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Channels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Pr="00683C2C">
              <w:rPr>
                <w:rFonts w:ascii="Arial" w:hAnsi="Arial" w:cs="Arial"/>
                <w:bCs/>
                <w:i/>
                <w:color w:val="FF00FF"/>
                <w:sz w:val="20"/>
                <w:szCs w:val="20"/>
                <w:highlight w:val="cyan"/>
                <w:rPrChange w:id="191" w:author="Josue Diaz" w:date="2014-05-06T14:46:00Z">
                  <w:rPr>
                    <w:rFonts w:ascii="Arial" w:hAnsi="Arial" w:cs="Arial"/>
                    <w:bCs/>
                    <w:i/>
                    <w:color w:val="FF00FF"/>
                    <w:sz w:val="20"/>
                    <w:szCs w:val="20"/>
                  </w:rPr>
                </w:rPrChange>
              </w:rPr>
              <w:t xml:space="preserve">West </w:t>
            </w:r>
            <w:del w:id="192" w:author="Josue Diaz" w:date="2014-05-06T14:43:00Z">
              <w:r w:rsidRPr="00683C2C" w:rsidDel="00683C2C">
                <w:rPr>
                  <w:rFonts w:ascii="Arial" w:hAnsi="Arial" w:cs="Arial"/>
                  <w:bCs/>
                  <w:i/>
                  <w:color w:val="FF00FF"/>
                  <w:sz w:val="20"/>
                  <w:szCs w:val="20"/>
                  <w:highlight w:val="cyan"/>
                  <w:rPrChange w:id="193" w:author="Josue Diaz" w:date="2014-05-06T14:46:00Z">
                    <w:rPr>
                      <w:rFonts w:ascii="Arial" w:hAnsi="Arial" w:cs="Arial"/>
                      <w:bCs/>
                      <w:i/>
                      <w:color w:val="FF00FF"/>
                      <w:sz w:val="20"/>
                      <w:szCs w:val="20"/>
                    </w:rPr>
                  </w:rPrChange>
                </w:rPr>
                <w:delText>Conus</w:delText>
              </w:r>
              <w:r w:rsidRPr="00683C2C" w:rsidDel="00683C2C">
                <w:rPr>
                  <w:rFonts w:ascii="Arial" w:hAnsi="Arial" w:cs="Arial"/>
                  <w:b w:val="0"/>
                  <w:bCs/>
                  <w:i/>
                  <w:color w:val="3333FF"/>
                  <w:sz w:val="20"/>
                  <w:szCs w:val="20"/>
                  <w:highlight w:val="cyan"/>
                  <w:rPrChange w:id="194" w:author="Josue Diaz" w:date="2014-05-06T14:46:00Z">
                    <w:rPr>
                      <w:rFonts w:ascii="Arial" w:hAnsi="Arial" w:cs="Arial"/>
                      <w:b w:val="0"/>
                      <w:bCs/>
                      <w:i/>
                      <w:color w:val="3333FF"/>
                      <w:sz w:val="20"/>
                      <w:szCs w:val="20"/>
                    </w:rPr>
                  </w:rPrChange>
                </w:rPr>
                <w:delText xml:space="preserve"> </w:delText>
              </w:r>
            </w:del>
            <w:proofErr w:type="spellStart"/>
            <w:ins w:id="195" w:author="Josue Diaz" w:date="2014-05-06T14:43:00Z">
              <w:r w:rsidR="00683C2C" w:rsidRPr="00683C2C">
                <w:rPr>
                  <w:rFonts w:ascii="Arial" w:hAnsi="Arial" w:cs="Arial"/>
                  <w:bCs/>
                  <w:i/>
                  <w:color w:val="FF00FF"/>
                  <w:sz w:val="20"/>
                  <w:szCs w:val="20"/>
                  <w:highlight w:val="cyan"/>
                  <w:rPrChange w:id="196" w:author="Josue Diaz" w:date="2014-05-06T14:46:00Z">
                    <w:rPr>
                      <w:rFonts w:ascii="Arial" w:hAnsi="Arial" w:cs="Arial"/>
                      <w:bCs/>
                      <w:i/>
                      <w:color w:val="FF00FF"/>
                      <w:sz w:val="20"/>
                      <w:szCs w:val="20"/>
                    </w:rPr>
                  </w:rPrChange>
                </w:rPr>
                <w:t>Mes</w:t>
              </w:r>
            </w:ins>
            <w:ins w:id="197" w:author="Josue Diaz" w:date="2014-05-06T14:48:00Z">
              <w:r w:rsidR="00683C2C">
                <w:rPr>
                  <w:rFonts w:ascii="Arial" w:hAnsi="Arial" w:cs="Arial"/>
                  <w:bCs/>
                  <w:i/>
                  <w:color w:val="FF00FF"/>
                  <w:sz w:val="20"/>
                  <w:szCs w:val="20"/>
                  <w:highlight w:val="cyan"/>
                </w:rPr>
                <w:t>oscale</w:t>
              </w:r>
            </w:ins>
            <w:proofErr w:type="spellEnd"/>
            <w:ins w:id="198" w:author="Josue Diaz" w:date="2014-05-06T14:43:00Z">
              <w:r w:rsidR="00683C2C" w:rsidRPr="009211C5">
                <w:rPr>
                  <w:rFonts w:ascii="Arial" w:hAnsi="Arial" w:cs="Arial"/>
                  <w:b w:val="0"/>
                  <w:bCs/>
                  <w:i/>
                  <w:color w:val="3333FF"/>
                  <w:sz w:val="20"/>
                  <w:szCs w:val="20"/>
                </w:rPr>
                <w:t xml:space="preserve"> </w:t>
              </w:r>
            </w:ins>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CH-10-7.34um</w:t>
            </w:r>
          </w:p>
        </w:tc>
        <w:tc>
          <w:tcPr>
            <w:tcW w:w="647" w:type="dxa"/>
            <w:vMerge w:val="restart"/>
            <w:tcPrChange w:id="199" w:author="Josue Diaz" w:date="2014-05-06T14:45:00Z">
              <w:tcPr>
                <w:tcW w:w="647" w:type="dxa"/>
                <w:gridSpan w:val="2"/>
                <w:vMerge w:val="restart"/>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Change w:id="200" w:author="Josue Diaz" w:date="2014-05-06T14:45:00Z">
              <w:tcPr>
                <w:tcW w:w="3310" w:type="dxa"/>
                <w:gridSpan w:val="2"/>
                <w:vMerge w:val="restart"/>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2810, 2812, 2816, 2985, 3014</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01" w:author="Josue Diaz" w:date="2014-05-06T14:45: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02" w:author="Josue Diaz" w:date="2014-05-06T14:45:00Z">
            <w:trPr>
              <w:gridBefore w:val="1"/>
              <w:cantSplit/>
            </w:trPr>
          </w:trPrChange>
        </w:trPr>
        <w:tc>
          <w:tcPr>
            <w:tcW w:w="1020" w:type="dxa"/>
            <w:vMerge/>
            <w:shd w:val="clear" w:color="auto" w:fill="92D050"/>
            <w:vAlign w:val="center"/>
            <w:tcPrChange w:id="203" w:author="Josue Diaz" w:date="2014-05-06T14:45:00Z">
              <w:tcPr>
                <w:tcW w:w="1020" w:type="dxa"/>
                <w:gridSpan w:val="2"/>
                <w:vMerge/>
                <w:vAlign w:val="center"/>
              </w:tcPr>
            </w:tcPrChange>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04" w:author="Josue Diaz" w:date="2014-05-06T14:45:00Z">
              <w:tcPr>
                <w:tcW w:w="4619" w:type="dxa"/>
                <w:gridSpan w:val="4"/>
              </w:tcPr>
            </w:tcPrChange>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Frames are set to 96</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CH-10-7.34um</w:t>
            </w:r>
            <w:r w:rsidRPr="009211C5">
              <w:rPr>
                <w:rFonts w:ascii="Arial" w:hAnsi="Arial" w:cs="Arial"/>
                <w:b w:val="0"/>
                <w:bCs/>
                <w:sz w:val="20"/>
                <w:szCs w:val="20"/>
              </w:rPr>
              <w:t xml:space="preserve"> product displays over the </w:t>
            </w:r>
            <w:r w:rsidRPr="009211C5">
              <w:rPr>
                <w:rFonts w:ascii="Arial" w:hAnsi="Arial" w:cs="Arial"/>
                <w:bCs/>
                <w:sz w:val="20"/>
                <w:szCs w:val="20"/>
              </w:rPr>
              <w:t>Eq. Cylindrical</w:t>
            </w:r>
            <w:r w:rsidRPr="009211C5">
              <w:rPr>
                <w:rFonts w:ascii="Arial" w:hAnsi="Arial" w:cs="Arial"/>
                <w:b w:val="0"/>
                <w:bCs/>
                <w:sz w:val="20"/>
                <w:szCs w:val="20"/>
              </w:rPr>
              <w:t xml:space="preserve"> projection</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The product displays and contains 96 frames</w:t>
            </w:r>
          </w:p>
        </w:tc>
        <w:tc>
          <w:tcPr>
            <w:tcW w:w="647" w:type="dxa"/>
            <w:vMerge/>
            <w:tcPrChange w:id="205" w:author="Josue Diaz" w:date="2014-05-06T14:45:00Z">
              <w:tcPr>
                <w:tcW w:w="647" w:type="dxa"/>
                <w:gridSpan w:val="2"/>
                <w:vMerge/>
              </w:tcPr>
            </w:tcPrChan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Change w:id="206" w:author="Josue Diaz" w:date="2014-05-06T14:45:00Z">
              <w:tcPr>
                <w:tcW w:w="3310" w:type="dxa"/>
                <w:gridSpan w:val="2"/>
                <w:vMerge/>
              </w:tcPr>
            </w:tcPrChan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07" w:author="Josue Diaz" w:date="2014-05-06T14:44: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08" w:author="Josue Diaz" w:date="2014-05-06T14:44:00Z">
            <w:trPr>
              <w:gridBefore w:val="1"/>
              <w:cantSplit/>
            </w:trPr>
          </w:trPrChange>
        </w:trPr>
        <w:tc>
          <w:tcPr>
            <w:tcW w:w="1020" w:type="dxa"/>
            <w:vMerge w:val="restart"/>
            <w:shd w:val="clear" w:color="auto" w:fill="92D050"/>
            <w:vAlign w:val="center"/>
            <w:tcPrChange w:id="209" w:author="Josue Diaz" w:date="2014-05-06T14:44:00Z">
              <w:tcPr>
                <w:tcW w:w="1020" w:type="dxa"/>
                <w:gridSpan w:val="2"/>
                <w:vMerge w:val="restart"/>
                <w:shd w:val="clear" w:color="auto" w:fill="auto"/>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10" w:author="Josue Diaz" w:date="2014-05-06T14:44:00Z">
              <w:tcPr>
                <w:tcW w:w="4619" w:type="dxa"/>
                <w:gridSpan w:val="4"/>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Change w:id="211" w:author="Josue Diaz" w:date="2014-05-06T14:44:00Z">
              <w:tcPr>
                <w:tcW w:w="647"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Change w:id="212" w:author="Josue Diaz" w:date="2014-05-06T14:44:00Z">
              <w:tcPr>
                <w:tcW w:w="3310"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 2816</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13" w:author="Josue Diaz" w:date="2014-05-06T14:44: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14" w:author="Josue Diaz" w:date="2014-05-06T14:44:00Z">
            <w:trPr>
              <w:gridBefore w:val="1"/>
              <w:cantSplit/>
            </w:trPr>
          </w:trPrChange>
        </w:trPr>
        <w:tc>
          <w:tcPr>
            <w:tcW w:w="1020" w:type="dxa"/>
            <w:vMerge/>
            <w:shd w:val="clear" w:color="auto" w:fill="92D050"/>
            <w:vAlign w:val="center"/>
            <w:tcPrChange w:id="215" w:author="Josue Diaz" w:date="2014-05-06T14:44:00Z">
              <w:tcPr>
                <w:tcW w:w="1020" w:type="dxa"/>
                <w:gridSpan w:val="2"/>
                <w:vMerge/>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16" w:author="Josue Diaz" w:date="2014-05-06T14:44:00Z">
              <w:tcPr>
                <w:tcW w:w="4619" w:type="dxa"/>
                <w:gridSpan w:val="4"/>
              </w:tcPr>
            </w:tcPrChange>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No more </w:t>
            </w:r>
            <w:r w:rsidRPr="003E19E9">
              <w:rPr>
                <w:rFonts w:ascii="Arial" w:hAnsi="Arial" w:cs="Arial"/>
                <w:b w:val="0"/>
                <w:bCs/>
                <w:szCs w:val="22"/>
              </w:rPr>
              <w:t xml:space="preserve">than </w:t>
            </w:r>
            <w:del w:id="217" w:author="Josue Diaz" w:date="2014-05-06T14:13:00Z">
              <w:r w:rsidRPr="003E19E9" w:rsidDel="003E19E9">
                <w:rPr>
                  <w:rFonts w:ascii="Arial" w:hAnsi="Arial" w:cs="Arial"/>
                  <w:b w:val="0"/>
                  <w:bCs/>
                  <w:szCs w:val="22"/>
                  <w:highlight w:val="cyan"/>
                  <w:rPrChange w:id="218" w:author="Josue Diaz" w:date="2014-05-06T14:08:00Z">
                    <w:rPr>
                      <w:rFonts w:ascii="Arial" w:hAnsi="Arial" w:cs="Arial"/>
                      <w:b w:val="0"/>
                      <w:bCs/>
                      <w:szCs w:val="22"/>
                    </w:rPr>
                  </w:rPrChange>
                </w:rPr>
                <w:delText>64</w:delText>
              </w:r>
              <w:r w:rsidRPr="003E19E9" w:rsidDel="003E19E9">
                <w:rPr>
                  <w:rFonts w:ascii="Arial" w:hAnsi="Arial" w:cs="Arial"/>
                  <w:b w:val="0"/>
                  <w:bCs/>
                  <w:szCs w:val="22"/>
                </w:rPr>
                <w:delText xml:space="preserve"> </w:delText>
              </w:r>
            </w:del>
            <w:ins w:id="219" w:author="Josue Diaz" w:date="2014-05-06T14:13:00Z">
              <w:r w:rsidR="003E19E9">
                <w:rPr>
                  <w:rFonts w:ascii="Arial" w:hAnsi="Arial" w:cs="Arial"/>
                  <w:b w:val="0"/>
                  <w:bCs/>
                  <w:szCs w:val="22"/>
                </w:rPr>
                <w:t>96</w:t>
              </w:r>
              <w:r w:rsidR="003E19E9" w:rsidRPr="003E19E9">
                <w:rPr>
                  <w:rFonts w:ascii="Arial" w:hAnsi="Arial" w:cs="Arial"/>
                  <w:b w:val="0"/>
                  <w:bCs/>
                  <w:szCs w:val="22"/>
                </w:rPr>
                <w:t xml:space="preserve"> </w:t>
              </w:r>
            </w:ins>
            <w:r w:rsidRPr="003E19E9">
              <w:rPr>
                <w:rFonts w:ascii="Arial" w:hAnsi="Arial" w:cs="Arial"/>
                <w:b w:val="0"/>
                <w:bCs/>
                <w:szCs w:val="22"/>
              </w:rPr>
              <w:t>frames</w:t>
            </w:r>
            <w:r w:rsidRPr="009211C5">
              <w:rPr>
                <w:rFonts w:ascii="Arial" w:hAnsi="Arial" w:cs="Arial"/>
                <w:b w:val="0"/>
                <w:bCs/>
                <w:szCs w:val="22"/>
              </w:rPr>
              <w:t xml:space="preserve">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Change w:id="220" w:author="Josue Diaz" w:date="2014-05-06T14:44:00Z">
              <w:tcPr>
                <w:tcW w:w="647"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Change w:id="221" w:author="Josue Diaz" w:date="2014-05-06T14:44:00Z">
              <w:tcPr>
                <w:tcW w:w="3310"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any side pane (all four side panes should be filled so it doesn’t matter which one is selected for the swap)</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 2816, 3014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in the side pane swaps with the 96-frame product in the main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Both products continue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returned to the main pane contains the number of frames initially loaded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96-frame product that moved to the side pane now contains only 8 frames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96-frame product back to the main pane</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 2816, 3014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96-frame product is in the main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Both products continue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returned to the side pane contains only 8 frames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Verify five different products are running in all five panes of the CAVE-1 session continue looping and updating</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products continue looping and updating</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2810, 2812, 2814, 2816 3014</w:t>
            </w: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EAF1DD" w:themeFill="accent3" w:themeFillTint="33"/>
            <w:vAlign w:val="center"/>
          </w:tcPr>
          <w:p w:rsidR="006F2C73" w:rsidRPr="009211C5" w:rsidRDefault="006F2C73" w:rsidP="00A866AF">
            <w:pPr>
              <w:pStyle w:val="Tableheading"/>
              <w:keepNext/>
              <w:snapToGrid w:val="0"/>
              <w:spacing w:before="120" w:after="120"/>
              <w:jc w:val="left"/>
              <w:rPr>
                <w:rFonts w:ascii="Arial" w:hAnsi="Arial" w:cs="Arial"/>
                <w:bCs/>
                <w:szCs w:val="22"/>
              </w:rPr>
            </w:pPr>
            <w:r w:rsidRPr="009211C5">
              <w:rPr>
                <w:rFonts w:ascii="Arial" w:hAnsi="Arial" w:cs="Arial"/>
                <w:bCs/>
                <w:szCs w:val="22"/>
              </w:rPr>
              <w:t>CAVE-2 Preparation</w:t>
            </w:r>
          </w:p>
        </w:tc>
      </w:tr>
      <w:tr w:rsidR="00D712BD" w:rsidRPr="00E50747" w:rsidTr="00883277">
        <w:trPr>
          <w:cantSplit/>
        </w:trPr>
        <w:tc>
          <w:tcPr>
            <w:tcW w:w="1020" w:type="dxa"/>
            <w:vMerge w:val="restart"/>
            <w:vAlign w:val="center"/>
          </w:tcPr>
          <w:p w:rsidR="00D712BD" w:rsidRPr="00E50747" w:rsidRDefault="00D712BD"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D712BD" w:rsidRPr="009211C5" w:rsidRDefault="00D712BD" w:rsidP="00A121EA">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Check to see if time has expired for video recording.</w:t>
            </w:r>
          </w:p>
          <w:p w:rsidR="00712A10" w:rsidRDefault="00D712BD" w:rsidP="00744531">
            <w:pPr>
              <w:pStyle w:val="Tableheading"/>
              <w:numPr>
                <w:ilvl w:val="1"/>
                <w:numId w:val="9"/>
              </w:numPr>
              <w:snapToGrid w:val="0"/>
              <w:spacing w:beforeLines="20" w:before="48" w:afterLines="20" w:after="48"/>
              <w:ind w:left="766"/>
              <w:jc w:val="left"/>
              <w:rPr>
                <w:rFonts w:ascii="Arial" w:hAnsi="Arial" w:cs="Arial"/>
                <w:b w:val="0"/>
                <w:bCs/>
                <w:sz w:val="20"/>
                <w:szCs w:val="20"/>
              </w:rPr>
            </w:pPr>
            <w:r w:rsidRPr="009211C5">
              <w:rPr>
                <w:rFonts w:ascii="Arial" w:hAnsi="Arial" w:cs="Arial"/>
                <w:b w:val="0"/>
                <w:bCs/>
                <w:szCs w:val="22"/>
              </w:rPr>
              <w:t xml:space="preserve">Restart if necessary using command provided in </w:t>
            </w:r>
            <w:r w:rsidRPr="00294B7B">
              <w:rPr>
                <w:rFonts w:ascii="Arial" w:hAnsi="Arial" w:cs="Arial"/>
                <w:bCs/>
                <w:szCs w:val="22"/>
                <w:highlight w:val="yellow"/>
              </w:rPr>
              <w:t xml:space="preserve">Step </w:t>
            </w:r>
            <w:r>
              <w:rPr>
                <w:rFonts w:ascii="Arial" w:hAnsi="Arial" w:cs="Arial"/>
                <w:bCs/>
                <w:szCs w:val="22"/>
                <w:highlight w:val="yellow"/>
              </w:rPr>
              <w:fldChar w:fldCharType="begin"/>
            </w:r>
            <w:r>
              <w:rPr>
                <w:rFonts w:ascii="Arial" w:hAnsi="Arial" w:cs="Arial"/>
                <w:bCs/>
                <w:szCs w:val="22"/>
                <w:highlight w:val="yellow"/>
              </w:rPr>
              <w:instrText xml:space="preserve"> REF _Ref386467210 \r \h </w:instrText>
            </w:r>
            <w:r>
              <w:rPr>
                <w:rFonts w:ascii="Arial" w:hAnsi="Arial" w:cs="Arial"/>
                <w:bCs/>
                <w:szCs w:val="22"/>
                <w:highlight w:val="yellow"/>
              </w:rPr>
            </w:r>
            <w:r>
              <w:rPr>
                <w:rFonts w:ascii="Arial" w:hAnsi="Arial" w:cs="Arial"/>
                <w:bCs/>
                <w:szCs w:val="22"/>
                <w:highlight w:val="yellow"/>
              </w:rPr>
              <w:fldChar w:fldCharType="separate"/>
            </w:r>
            <w:r w:rsidR="00E97910">
              <w:rPr>
                <w:rFonts w:ascii="Arial" w:hAnsi="Arial" w:cs="Arial"/>
                <w:bCs/>
                <w:szCs w:val="22"/>
                <w:highlight w:val="yellow"/>
              </w:rPr>
              <w:t>19</w:t>
            </w:r>
            <w:r>
              <w:rPr>
                <w:rFonts w:ascii="Arial" w:hAnsi="Arial" w:cs="Arial"/>
                <w:bCs/>
                <w:szCs w:val="22"/>
                <w:highlight w:val="yellow"/>
              </w:rPr>
              <w:fldChar w:fldCharType="end"/>
            </w:r>
          </w:p>
          <w:p w:rsidR="00D712BD" w:rsidRPr="00294B7B" w:rsidRDefault="00744531" w:rsidP="00815879">
            <w:pPr>
              <w:pStyle w:val="Tableheading"/>
              <w:numPr>
                <w:ilvl w:val="1"/>
                <w:numId w:val="9"/>
              </w:numPr>
              <w:snapToGrid w:val="0"/>
              <w:spacing w:beforeLines="20" w:before="48" w:afterLines="20" w:after="48"/>
              <w:ind w:left="766"/>
              <w:jc w:val="left"/>
              <w:rPr>
                <w:rFonts w:ascii="Arial" w:hAnsi="Arial" w:cs="Arial"/>
                <w:b w:val="0"/>
                <w:bCs/>
                <w:i/>
                <w:sz w:val="20"/>
                <w:szCs w:val="20"/>
              </w:rPr>
            </w:pPr>
            <w:r>
              <w:rPr>
                <w:rFonts w:ascii="Arial" w:hAnsi="Arial" w:cs="Arial"/>
                <w:b w:val="0"/>
                <w:bCs/>
                <w:sz w:val="20"/>
                <w:szCs w:val="20"/>
              </w:rPr>
              <w:t>Record video filename and start time</w:t>
            </w:r>
          </w:p>
        </w:tc>
        <w:tc>
          <w:tcPr>
            <w:tcW w:w="647" w:type="dxa"/>
            <w:vMerge w:val="restart"/>
          </w:tcPr>
          <w:p w:rsidR="00D712BD" w:rsidRPr="009211C5" w:rsidRDefault="00D712BD"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D712BD" w:rsidRPr="00294B7B" w:rsidRDefault="00D712BD" w:rsidP="004A3DC1">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Filename: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E01472"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p>
          <w:p w:rsidR="00D712BD" w:rsidRPr="00294B7B" w:rsidRDefault="00D712BD" w:rsidP="004A3DC1">
            <w:pPr>
              <w:pStyle w:val="Tableheading"/>
              <w:numPr>
                <w:ilvl w:val="0"/>
                <w:numId w:val="9"/>
              </w:numPr>
              <w:snapToGrid w:val="0"/>
              <w:spacing w:beforeLines="20" w:before="48" w:afterLines="20" w:after="48"/>
              <w:ind w:left="309"/>
              <w:jc w:val="left"/>
              <w:rPr>
                <w:rFonts w:ascii="Arial" w:hAnsi="Arial" w:cs="Arial"/>
                <w:bCs/>
                <w:color w:val="3333FF"/>
                <w:sz w:val="20"/>
                <w:szCs w:val="20"/>
              </w:rPr>
            </w:pPr>
            <w:r w:rsidRPr="00294B7B">
              <w:rPr>
                <w:rFonts w:ascii="Arial" w:hAnsi="Arial" w:cs="Arial"/>
                <w:bCs/>
                <w:color w:val="3333FF"/>
                <w:sz w:val="20"/>
                <w:szCs w:val="20"/>
              </w:rPr>
              <w:t>Start time:</w:t>
            </w:r>
          </w:p>
          <w:p w:rsidR="00D712BD" w:rsidRDefault="00D712BD" w:rsidP="00616330">
            <w:pPr>
              <w:pStyle w:val="Tableheading"/>
              <w:snapToGrid w:val="0"/>
              <w:spacing w:beforeLines="20" w:before="48" w:afterLines="20" w:after="48"/>
              <w:ind w:left="309"/>
              <w:jc w:val="left"/>
              <w:rPr>
                <w:rFonts w:ascii="Arial" w:hAnsi="Arial" w:cs="Arial"/>
                <w:b w:val="0"/>
                <w:bCs/>
                <w:color w:val="3333FF"/>
                <w:sz w:val="20"/>
                <w:szCs w:val="20"/>
              </w:rPr>
            </w:pPr>
            <w:r w:rsidRPr="00E01472">
              <w:rPr>
                <w:rFonts w:ascii="Arial" w:hAnsi="Arial" w:cs="Arial"/>
                <w:b w:val="0"/>
                <w:bCs/>
                <w:color w:val="3333FF"/>
                <w:sz w:val="20"/>
                <w:szCs w:val="20"/>
              </w:rPr>
              <w:t>___________</w:t>
            </w:r>
            <w:r>
              <w:rPr>
                <w:rFonts w:ascii="Arial" w:hAnsi="Arial" w:cs="Arial"/>
                <w:b w:val="0"/>
                <w:bCs/>
                <w:color w:val="3333FF"/>
                <w:sz w:val="20"/>
                <w:szCs w:val="20"/>
              </w:rPr>
              <w:t>_</w:t>
            </w:r>
          </w:p>
          <w:p w:rsidR="00D712BD" w:rsidRPr="009211C5" w:rsidRDefault="00D712BD" w:rsidP="004A3DC1">
            <w:pPr>
              <w:pStyle w:val="Tableheading"/>
              <w:snapToGrid w:val="0"/>
              <w:spacing w:beforeLines="20" w:before="48" w:afterLines="20" w:after="48"/>
              <w:ind w:left="294"/>
              <w:jc w:val="left"/>
              <w:rPr>
                <w:rFonts w:ascii="Arial" w:hAnsi="Arial" w:cs="Arial"/>
                <w:b w:val="0"/>
                <w:bCs/>
                <w:szCs w:val="22"/>
              </w:rPr>
            </w:pPr>
          </w:p>
        </w:tc>
      </w:tr>
      <w:tr w:rsidR="006F2C73" w:rsidRPr="00E50747" w:rsidTr="00883277">
        <w:trPr>
          <w:cantSplit/>
        </w:trPr>
        <w:tc>
          <w:tcPr>
            <w:tcW w:w="1020" w:type="dxa"/>
            <w:vMerge/>
            <w:vAlign w:val="center"/>
          </w:tcPr>
          <w:p w:rsidR="006F2C73" w:rsidRPr="00E50747"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294B7B" w:rsidRDefault="006F2C73" w:rsidP="00616330">
            <w:pPr>
              <w:snapToGrid w:val="0"/>
              <w:spacing w:beforeLines="20" w:before="48" w:afterLines="20" w:after="48"/>
              <w:ind w:left="720" w:hanging="720"/>
              <w:rPr>
                <w:rFonts w:ascii="Arial" w:hAnsi="Arial" w:cs="Arial"/>
                <w:sz w:val="22"/>
                <w:szCs w:val="22"/>
              </w:rPr>
            </w:pPr>
            <w:r w:rsidRPr="00294B7B">
              <w:rPr>
                <w:rFonts w:ascii="Arial" w:hAnsi="Arial" w:cs="Arial"/>
                <w:b/>
                <w:sz w:val="22"/>
                <w:szCs w:val="22"/>
              </w:rPr>
              <w:t>Note:</w:t>
            </w:r>
            <w:r w:rsidRPr="00294B7B">
              <w:rPr>
                <w:rFonts w:ascii="Arial" w:hAnsi="Arial" w:cs="Arial"/>
                <w:sz w:val="22"/>
                <w:szCs w:val="22"/>
              </w:rPr>
              <w:tab/>
              <w:t>This step will record a 5 minute video.  This time can be modified for convenience of the test.</w:t>
            </w:r>
          </w:p>
          <w:p w:rsidR="006F2C73" w:rsidRPr="009211C5" w:rsidRDefault="006F2C73" w:rsidP="004A3DC1">
            <w:pPr>
              <w:pStyle w:val="Tableheading"/>
              <w:snapToGrid w:val="0"/>
              <w:spacing w:beforeLines="20" w:before="48" w:afterLines="20" w:after="48"/>
              <w:ind w:left="720"/>
              <w:jc w:val="left"/>
              <w:rPr>
                <w:rFonts w:ascii="Arial" w:hAnsi="Arial" w:cs="Arial"/>
                <w:b w:val="0"/>
                <w:bCs/>
                <w:i/>
                <w:sz w:val="20"/>
                <w:szCs w:val="20"/>
              </w:rPr>
            </w:pPr>
            <w:r w:rsidRPr="00294B7B">
              <w:rPr>
                <w:rFonts w:ascii="Arial" w:hAnsi="Arial" w:cs="Arial"/>
                <w:b w:val="0"/>
                <w:szCs w:val="22"/>
              </w:rPr>
              <w:t>If desired, the duration can be extended to longer periods by increasing the “duration” parameter.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22"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23" w:author="Josue Diaz" w:date="2014-05-06T14:47:00Z">
            <w:trPr>
              <w:gridBefore w:val="1"/>
              <w:cantSplit/>
            </w:trPr>
          </w:trPrChange>
        </w:trPr>
        <w:tc>
          <w:tcPr>
            <w:tcW w:w="1020" w:type="dxa"/>
            <w:vMerge w:val="restart"/>
            <w:shd w:val="clear" w:color="auto" w:fill="92D050"/>
            <w:vAlign w:val="center"/>
            <w:tcPrChange w:id="224" w:author="Josue Diaz" w:date="2014-05-06T14:47:00Z">
              <w:tcPr>
                <w:tcW w:w="1020" w:type="dxa"/>
                <w:gridSpan w:val="2"/>
                <w:vMerge w:val="restart"/>
                <w:vAlign w:val="center"/>
              </w:tcPr>
            </w:tcPrChange>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25" w:author="Josue Diaz" w:date="2014-05-06T14:47:00Z">
              <w:tcPr>
                <w:tcW w:w="4619" w:type="dxa"/>
                <w:gridSpan w:val="4"/>
              </w:tcPr>
            </w:tcPrChange>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color w:val="CC00FF"/>
                <w:szCs w:val="22"/>
              </w:rPr>
              <w:t>CAVE 2 – Product 1</w:t>
            </w:r>
          </w:p>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In CAVE-2 select</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15</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Scale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N. Hemisphere</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GOES-R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All Cannels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w:t>
            </w:r>
            <w:r w:rsidRPr="009211C5">
              <w:rPr>
                <w:rFonts w:ascii="Arial" w:hAnsi="Arial" w:cs="Arial"/>
                <w:bCs/>
                <w:i/>
                <w:color w:val="FF00FF"/>
                <w:sz w:val="20"/>
                <w:szCs w:val="20"/>
              </w:rPr>
              <w:t xml:space="preserve">East </w:t>
            </w:r>
            <w:proofErr w:type="spellStart"/>
            <w:r w:rsidRPr="009211C5">
              <w:rPr>
                <w:rFonts w:ascii="Arial" w:hAnsi="Arial" w:cs="Arial"/>
                <w:bCs/>
                <w:i/>
                <w:color w:val="FF00FF"/>
                <w:sz w:val="20"/>
                <w:szCs w:val="20"/>
              </w:rPr>
              <w:t>Conus</w:t>
            </w:r>
            <w:proofErr w:type="spellEnd"/>
            <w:r w:rsidRPr="009211C5">
              <w:rPr>
                <w:rFonts w:ascii="Arial" w:hAnsi="Arial" w:cs="Arial"/>
                <w:b w:val="0"/>
                <w:bCs/>
                <w:i/>
                <w:color w:val="3333FF"/>
                <w:sz w:val="20"/>
                <w:szCs w:val="20"/>
              </w:rPr>
              <w:t xml:space="preserve"> </w:t>
            </w:r>
            <w:r w:rsidRPr="009211C5">
              <w:rPr>
                <w:rFonts w:ascii="Arial" w:hAnsi="Arial" w:cs="Arial"/>
                <w:b w:val="0"/>
                <w:bCs/>
                <w:i/>
                <w:color w:val="3333FF"/>
                <w:sz w:val="20"/>
                <w:szCs w:val="20"/>
              </w:rPr>
              <w:sym w:font="Wingdings" w:char="F0E0"/>
            </w:r>
            <w:r w:rsidRPr="009211C5">
              <w:rPr>
                <w:rFonts w:ascii="Arial" w:hAnsi="Arial" w:cs="Arial"/>
                <w:b w:val="0"/>
                <w:bCs/>
                <w:i/>
                <w:color w:val="3333FF"/>
                <w:sz w:val="20"/>
                <w:szCs w:val="20"/>
              </w:rPr>
              <w:t xml:space="preserve"> CH-02-0.64um</w:t>
            </w:r>
          </w:p>
        </w:tc>
        <w:tc>
          <w:tcPr>
            <w:tcW w:w="647" w:type="dxa"/>
            <w:vMerge w:val="restart"/>
            <w:tcPrChange w:id="226" w:author="Josue Diaz" w:date="2014-05-06T14:47:00Z">
              <w:tcPr>
                <w:tcW w:w="647" w:type="dxa"/>
                <w:gridSpan w:val="2"/>
                <w:vMerge w:val="restart"/>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Change w:id="227" w:author="Josue Diaz" w:date="2014-05-06T14:47:00Z">
              <w:tcPr>
                <w:tcW w:w="3310" w:type="dxa"/>
                <w:gridSpan w:val="2"/>
                <w:vMerge w:val="restart"/>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2985</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28"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29" w:author="Josue Diaz" w:date="2014-05-06T14:47:00Z">
            <w:trPr>
              <w:gridBefore w:val="1"/>
              <w:cantSplit/>
            </w:trPr>
          </w:trPrChange>
        </w:trPr>
        <w:tc>
          <w:tcPr>
            <w:tcW w:w="1020" w:type="dxa"/>
            <w:vMerge/>
            <w:shd w:val="clear" w:color="auto" w:fill="92D050"/>
            <w:vAlign w:val="center"/>
            <w:tcPrChange w:id="230" w:author="Josue Diaz" w:date="2014-05-06T14:47:00Z">
              <w:tcPr>
                <w:tcW w:w="1020" w:type="dxa"/>
                <w:gridSpan w:val="2"/>
                <w:vMerge/>
                <w:vAlign w:val="center"/>
              </w:tcPr>
            </w:tcPrChange>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31" w:author="Josue Diaz" w:date="2014-05-06T14:47:00Z">
              <w:tcPr>
                <w:tcW w:w="4619" w:type="dxa"/>
                <w:gridSpan w:val="4"/>
              </w:tcPr>
            </w:tcPrChange>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Frames are set to </w:t>
            </w:r>
            <w:del w:id="232" w:author="Josue Diaz" w:date="2014-05-06T14:13:00Z">
              <w:r w:rsidRPr="003E19E9" w:rsidDel="003E19E9">
                <w:rPr>
                  <w:rFonts w:ascii="Arial" w:hAnsi="Arial" w:cs="Arial"/>
                  <w:b w:val="0"/>
                  <w:bCs/>
                  <w:i/>
                  <w:color w:val="3333FF"/>
                  <w:sz w:val="20"/>
                  <w:szCs w:val="20"/>
                  <w:highlight w:val="cyan"/>
                  <w:rPrChange w:id="233" w:author="Josue Diaz" w:date="2014-05-06T14:08:00Z">
                    <w:rPr>
                      <w:rFonts w:ascii="Arial" w:hAnsi="Arial" w:cs="Arial"/>
                      <w:b w:val="0"/>
                      <w:bCs/>
                      <w:i/>
                      <w:color w:val="3333FF"/>
                      <w:sz w:val="20"/>
                      <w:szCs w:val="20"/>
                    </w:rPr>
                  </w:rPrChange>
                </w:rPr>
                <w:delText>12</w:delText>
              </w:r>
            </w:del>
            <w:ins w:id="234" w:author="Josue Diaz" w:date="2014-05-06T14:13:00Z">
              <w:r w:rsidR="003E19E9">
                <w:rPr>
                  <w:rFonts w:ascii="Arial" w:hAnsi="Arial" w:cs="Arial"/>
                  <w:b w:val="0"/>
                  <w:bCs/>
                  <w:i/>
                  <w:color w:val="3333FF"/>
                  <w:sz w:val="20"/>
                  <w:szCs w:val="20"/>
                </w:rPr>
                <w:t>15</w:t>
              </w:r>
            </w:ins>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No more than </w:t>
            </w:r>
            <w:del w:id="235" w:author="Josue Diaz" w:date="2014-05-06T14:13:00Z">
              <w:r w:rsidRPr="003E19E9" w:rsidDel="003E19E9">
                <w:rPr>
                  <w:rFonts w:ascii="Arial" w:hAnsi="Arial" w:cs="Arial"/>
                  <w:b w:val="0"/>
                  <w:bCs/>
                  <w:i/>
                  <w:color w:val="3333FF"/>
                  <w:sz w:val="20"/>
                  <w:szCs w:val="20"/>
                  <w:highlight w:val="cyan"/>
                  <w:rPrChange w:id="236" w:author="Josue Diaz" w:date="2014-05-06T14:08:00Z">
                    <w:rPr>
                      <w:rFonts w:ascii="Arial" w:hAnsi="Arial" w:cs="Arial"/>
                      <w:b w:val="0"/>
                      <w:bCs/>
                      <w:i/>
                      <w:color w:val="3333FF"/>
                      <w:sz w:val="20"/>
                      <w:szCs w:val="20"/>
                    </w:rPr>
                  </w:rPrChange>
                </w:rPr>
                <w:delText>12</w:delText>
              </w:r>
              <w:r w:rsidRPr="009211C5" w:rsidDel="003E19E9">
                <w:rPr>
                  <w:rFonts w:ascii="Arial" w:hAnsi="Arial" w:cs="Arial"/>
                  <w:b w:val="0"/>
                  <w:bCs/>
                  <w:i/>
                  <w:color w:val="3333FF"/>
                  <w:sz w:val="20"/>
                  <w:szCs w:val="20"/>
                </w:rPr>
                <w:delText xml:space="preserve"> </w:delText>
              </w:r>
            </w:del>
            <w:ins w:id="237" w:author="Josue Diaz" w:date="2014-05-06T14:13:00Z">
              <w:r w:rsidR="003E19E9">
                <w:rPr>
                  <w:rFonts w:ascii="Arial" w:hAnsi="Arial" w:cs="Arial"/>
                  <w:b w:val="0"/>
                  <w:bCs/>
                  <w:i/>
                  <w:color w:val="3333FF"/>
                  <w:sz w:val="20"/>
                  <w:szCs w:val="20"/>
                </w:rPr>
                <w:t>15</w:t>
              </w:r>
              <w:r w:rsidR="003E19E9" w:rsidRPr="009211C5">
                <w:rPr>
                  <w:rFonts w:ascii="Arial" w:hAnsi="Arial" w:cs="Arial"/>
                  <w:b w:val="0"/>
                  <w:bCs/>
                  <w:i/>
                  <w:color w:val="3333FF"/>
                  <w:sz w:val="20"/>
                  <w:szCs w:val="20"/>
                </w:rPr>
                <w:t xml:space="preserve"> </w:t>
              </w:r>
            </w:ins>
            <w:r w:rsidRPr="009211C5">
              <w:rPr>
                <w:rFonts w:ascii="Arial" w:hAnsi="Arial" w:cs="Arial"/>
                <w:b w:val="0"/>
                <w:bCs/>
                <w:i/>
                <w:color w:val="3333FF"/>
                <w:sz w:val="20"/>
                <w:szCs w:val="20"/>
              </w:rPr>
              <w:t>is displayed in Frame counter</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CH-02-0.64um</w:t>
            </w:r>
            <w:r w:rsidRPr="009211C5">
              <w:rPr>
                <w:rFonts w:ascii="Arial" w:hAnsi="Arial" w:cs="Arial"/>
                <w:b w:val="0"/>
                <w:bCs/>
                <w:sz w:val="20"/>
                <w:szCs w:val="20"/>
              </w:rPr>
              <w:t xml:space="preserve"> product displays over the </w:t>
            </w:r>
            <w:r w:rsidRPr="009211C5">
              <w:rPr>
                <w:rFonts w:ascii="Arial" w:hAnsi="Arial" w:cs="Arial"/>
                <w:bCs/>
                <w:sz w:val="20"/>
                <w:szCs w:val="20"/>
              </w:rPr>
              <w:t>N. Hemisphere</w:t>
            </w:r>
            <w:r w:rsidRPr="009211C5">
              <w:rPr>
                <w:rFonts w:ascii="Arial" w:hAnsi="Arial" w:cs="Arial"/>
                <w:b w:val="0"/>
                <w:bCs/>
                <w:sz w:val="20"/>
                <w:szCs w:val="20"/>
              </w:rPr>
              <w:t xml:space="preserve"> projection</w:t>
            </w:r>
          </w:p>
        </w:tc>
        <w:tc>
          <w:tcPr>
            <w:tcW w:w="647" w:type="dxa"/>
            <w:vMerge/>
            <w:tcPrChange w:id="238" w:author="Josue Diaz" w:date="2014-05-06T14:47:00Z">
              <w:tcPr>
                <w:tcW w:w="647" w:type="dxa"/>
                <w:gridSpan w:val="2"/>
                <w:vMerge/>
              </w:tcPr>
            </w:tcPrChan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Change w:id="239" w:author="Josue Diaz" w:date="2014-05-06T14:47:00Z">
              <w:tcPr>
                <w:tcW w:w="3310" w:type="dxa"/>
                <w:gridSpan w:val="2"/>
                <w:vMerge/>
              </w:tcPr>
            </w:tcPrChan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40"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41" w:author="Josue Diaz" w:date="2014-05-06T14:47:00Z">
            <w:trPr>
              <w:gridBefore w:val="1"/>
              <w:cantSplit/>
            </w:trPr>
          </w:trPrChange>
        </w:trPr>
        <w:tc>
          <w:tcPr>
            <w:tcW w:w="1020" w:type="dxa"/>
            <w:vMerge w:val="restart"/>
            <w:shd w:val="clear" w:color="auto" w:fill="92D050"/>
            <w:vAlign w:val="center"/>
            <w:tcPrChange w:id="242" w:author="Josue Diaz" w:date="2014-05-06T14:47:00Z">
              <w:tcPr>
                <w:tcW w:w="1020" w:type="dxa"/>
                <w:gridSpan w:val="2"/>
                <w:vMerge w:val="restart"/>
                <w:shd w:val="clear" w:color="auto" w:fill="auto"/>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43" w:author="Josue Diaz" w:date="2014-05-06T14:47:00Z">
              <w:tcPr>
                <w:tcW w:w="4619" w:type="dxa"/>
                <w:gridSpan w:val="4"/>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Change w:id="244" w:author="Josue Diaz" w:date="2014-05-06T14:47:00Z">
              <w:tcPr>
                <w:tcW w:w="647"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Change w:id="245" w:author="Josue Diaz" w:date="2014-05-06T14:47:00Z">
              <w:tcPr>
                <w:tcW w:w="3310"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2814</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46"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47" w:author="Josue Diaz" w:date="2014-05-06T14:47:00Z">
            <w:trPr>
              <w:gridBefore w:val="1"/>
              <w:cantSplit/>
            </w:trPr>
          </w:trPrChange>
        </w:trPr>
        <w:tc>
          <w:tcPr>
            <w:tcW w:w="1020" w:type="dxa"/>
            <w:vMerge/>
            <w:shd w:val="clear" w:color="auto" w:fill="92D050"/>
            <w:vAlign w:val="center"/>
            <w:tcPrChange w:id="248" w:author="Josue Diaz" w:date="2014-05-06T14:47:00Z">
              <w:tcPr>
                <w:tcW w:w="1020" w:type="dxa"/>
                <w:gridSpan w:val="2"/>
                <w:vMerge/>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49" w:author="Josue Diaz" w:date="2014-05-06T14:47:00Z">
              <w:tcPr>
                <w:tcW w:w="4619" w:type="dxa"/>
                <w:gridSpan w:val="4"/>
              </w:tcPr>
            </w:tcPrChange>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No more than </w:t>
            </w:r>
            <w:del w:id="250" w:author="Josue Diaz" w:date="2014-05-06T14:13:00Z">
              <w:r w:rsidRPr="003E19E9" w:rsidDel="003E19E9">
                <w:rPr>
                  <w:rFonts w:ascii="Arial" w:hAnsi="Arial" w:cs="Arial"/>
                  <w:b w:val="0"/>
                  <w:bCs/>
                  <w:szCs w:val="22"/>
                  <w:highlight w:val="cyan"/>
                  <w:rPrChange w:id="251" w:author="Josue Diaz" w:date="2014-05-06T14:09:00Z">
                    <w:rPr>
                      <w:rFonts w:ascii="Arial" w:hAnsi="Arial" w:cs="Arial"/>
                      <w:b w:val="0"/>
                      <w:bCs/>
                      <w:szCs w:val="22"/>
                    </w:rPr>
                  </w:rPrChange>
                </w:rPr>
                <w:delText>12</w:delText>
              </w:r>
              <w:r w:rsidRPr="009211C5" w:rsidDel="003E19E9">
                <w:rPr>
                  <w:rFonts w:ascii="Arial" w:hAnsi="Arial" w:cs="Arial"/>
                  <w:b w:val="0"/>
                  <w:bCs/>
                  <w:szCs w:val="22"/>
                </w:rPr>
                <w:delText xml:space="preserve"> </w:delText>
              </w:r>
            </w:del>
            <w:ins w:id="252" w:author="Josue Diaz" w:date="2014-05-06T14:13:00Z">
              <w:r w:rsidR="003E19E9">
                <w:rPr>
                  <w:rFonts w:ascii="Arial" w:hAnsi="Arial" w:cs="Arial"/>
                  <w:b w:val="0"/>
                  <w:bCs/>
                  <w:szCs w:val="22"/>
                </w:rPr>
                <w:t>15</w:t>
              </w:r>
              <w:r w:rsidR="003E19E9" w:rsidRPr="009211C5">
                <w:rPr>
                  <w:rFonts w:ascii="Arial" w:hAnsi="Arial" w:cs="Arial"/>
                  <w:b w:val="0"/>
                  <w:bCs/>
                  <w:szCs w:val="22"/>
                </w:rPr>
                <w:t xml:space="preserve"> </w:t>
              </w:r>
            </w:ins>
            <w:r w:rsidRPr="009211C5">
              <w:rPr>
                <w:rFonts w:ascii="Arial" w:hAnsi="Arial" w:cs="Arial"/>
                <w:b w:val="0"/>
                <w:bCs/>
                <w:szCs w:val="22"/>
              </w:rPr>
              <w:t>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Change w:id="253" w:author="Josue Diaz" w:date="2014-05-06T14:47:00Z">
              <w:tcPr>
                <w:tcW w:w="647"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Change w:id="254" w:author="Josue Diaz" w:date="2014-05-06T14:47:00Z">
              <w:tcPr>
                <w:tcW w:w="3310"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1</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E55B74"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6F2C73" w:rsidRPr="00294B7B" w:rsidRDefault="006F2C73" w:rsidP="004D4367">
            <w:pPr>
              <w:pStyle w:val="Tableheading"/>
              <w:snapToGrid w:val="0"/>
              <w:spacing w:beforeLines="20" w:before="48" w:afterLines="20" w:after="48"/>
              <w:jc w:val="left"/>
              <w:rPr>
                <w:rFonts w:ascii="Arial" w:hAnsi="Arial" w:cs="Arial"/>
                <w:b w:val="0"/>
                <w:bCs/>
                <w:szCs w:val="22"/>
              </w:rPr>
            </w:pPr>
            <w:r>
              <w:rPr>
                <w:rFonts w:ascii="Arial" w:hAnsi="Arial" w:cs="Arial"/>
                <w:bCs/>
                <w:szCs w:val="22"/>
              </w:rPr>
              <w:t>Note:</w:t>
            </w:r>
            <w:r>
              <w:rPr>
                <w:rFonts w:ascii="Arial" w:hAnsi="Arial" w:cs="Arial"/>
                <w:b w:val="0"/>
                <w:bCs/>
                <w:szCs w:val="22"/>
              </w:rPr>
              <w:t xml:space="preserve">  </w:t>
            </w:r>
            <w:r w:rsidRPr="00294B7B">
              <w:rPr>
                <w:rFonts w:ascii="Arial" w:hAnsi="Arial" w:cs="Arial"/>
                <w:bCs/>
                <w:szCs w:val="22"/>
              </w:rPr>
              <w:t>Known Issue:</w:t>
            </w:r>
            <w:r>
              <w:rPr>
                <w:rFonts w:ascii="Arial" w:hAnsi="Arial" w:cs="Arial"/>
                <w:b w:val="0"/>
                <w:bCs/>
                <w:szCs w:val="22"/>
              </w:rPr>
              <w:t xml:space="preserve">  </w:t>
            </w:r>
            <w:r w:rsidRPr="009211C5">
              <w:rPr>
                <w:rFonts w:ascii="Arial" w:hAnsi="Arial" w:cs="Arial"/>
                <w:b w:val="0"/>
                <w:bCs/>
                <w:sz w:val="20"/>
                <w:szCs w:val="20"/>
              </w:rPr>
              <w:t>Th</w:t>
            </w:r>
            <w:r>
              <w:rPr>
                <w:rFonts w:ascii="Arial" w:hAnsi="Arial" w:cs="Arial"/>
                <w:b w:val="0"/>
                <w:bCs/>
                <w:sz w:val="20"/>
                <w:szCs w:val="20"/>
              </w:rPr>
              <w:t>ere</w:t>
            </w:r>
            <w:r w:rsidRPr="009211C5">
              <w:rPr>
                <w:rFonts w:ascii="Arial" w:hAnsi="Arial" w:cs="Arial"/>
                <w:b w:val="0"/>
                <w:bCs/>
                <w:sz w:val="20"/>
                <w:szCs w:val="20"/>
              </w:rPr>
              <w:t xml:space="preserve"> is a known issue related to </w:t>
            </w:r>
            <w:proofErr w:type="spellStart"/>
            <w:r w:rsidRPr="009211C5">
              <w:rPr>
                <w:rFonts w:ascii="Arial" w:hAnsi="Arial" w:cs="Arial"/>
                <w:b w:val="0"/>
                <w:bCs/>
                <w:sz w:val="20"/>
                <w:szCs w:val="20"/>
              </w:rPr>
              <w:t>reprojecting</w:t>
            </w:r>
            <w:proofErr w:type="spellEnd"/>
            <w:r w:rsidRPr="009211C5">
              <w:rPr>
                <w:rFonts w:ascii="Arial" w:hAnsi="Arial" w:cs="Arial"/>
                <w:b w:val="0"/>
                <w:bCs/>
                <w:sz w:val="20"/>
                <w:szCs w:val="20"/>
              </w:rPr>
              <w:t xml:space="preserve"> the longitude lines for </w:t>
            </w:r>
            <w:r>
              <w:rPr>
                <w:rFonts w:ascii="Arial" w:hAnsi="Arial" w:cs="Arial"/>
                <w:b w:val="0"/>
                <w:bCs/>
                <w:sz w:val="20"/>
                <w:szCs w:val="20"/>
              </w:rPr>
              <w:t>the Mercator</w:t>
            </w:r>
            <w:r w:rsidRPr="009211C5">
              <w:rPr>
                <w:rFonts w:ascii="Arial" w:hAnsi="Arial" w:cs="Arial"/>
                <w:b w:val="0"/>
                <w:bCs/>
                <w:sz w:val="20"/>
                <w:szCs w:val="20"/>
              </w:rPr>
              <w:t xml:space="preserve"> scale. The display of the maps and products is not affected.</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2808</w:t>
            </w: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616330">
            <w:pPr>
              <w:pStyle w:val="Tableheading"/>
              <w:snapToGrid w:val="0"/>
              <w:spacing w:beforeLines="20" w:before="48" w:afterLines="20" w:after="48"/>
              <w:jc w:val="left"/>
              <w:rPr>
                <w:rFonts w:ascii="Arial" w:hAnsi="Arial" w:cs="Arial"/>
                <w:bCs/>
                <w:szCs w:val="22"/>
              </w:rPr>
            </w:pPr>
            <w:r w:rsidRPr="00294B7B">
              <w:rPr>
                <w:rFonts w:ascii="Arial" w:hAnsi="Arial" w:cs="Arial"/>
                <w:bCs/>
                <w:szCs w:val="22"/>
              </w:rPr>
              <w:t>CAVE 2 – Product 2</w:t>
            </w:r>
          </w:p>
          <w:p w:rsidR="006F2C73" w:rsidRPr="00654F6E" w:rsidRDefault="006F2C73" w:rsidP="004A3DC1">
            <w:pPr>
              <w:pStyle w:val="Tableheading"/>
              <w:snapToGrid w:val="0"/>
              <w:spacing w:beforeLines="20" w:before="48" w:afterLines="20" w:after="48"/>
              <w:jc w:val="left"/>
              <w:rPr>
                <w:rFonts w:ascii="Arial" w:hAnsi="Arial" w:cs="Arial"/>
                <w:b w:val="0"/>
                <w:bCs/>
                <w:szCs w:val="22"/>
              </w:rPr>
            </w:pPr>
            <w:r w:rsidRPr="00654F6E">
              <w:rPr>
                <w:rFonts w:ascii="Arial" w:hAnsi="Arial" w:cs="Arial"/>
                <w:b w:val="0"/>
                <w:bCs/>
                <w:szCs w:val="22"/>
              </w:rPr>
              <w:t>In CAVE-2 select</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294B7B">
              <w:rPr>
                <w:rFonts w:ascii="Arial" w:hAnsi="Arial" w:cs="Arial"/>
                <w:b w:val="0"/>
                <w:bCs/>
                <w:i/>
                <w:sz w:val="20"/>
                <w:szCs w:val="20"/>
              </w:rPr>
              <w:t xml:space="preserve">Frames </w:t>
            </w:r>
            <w:r w:rsidRPr="00294B7B">
              <w:rPr>
                <w:rFonts w:ascii="Arial" w:hAnsi="Arial" w:cs="Arial"/>
                <w:b w:val="0"/>
                <w:bCs/>
                <w:i/>
                <w:sz w:val="20"/>
                <w:szCs w:val="20"/>
              </w:rPr>
              <w:sym w:font="Wingdings" w:char="F0E0"/>
            </w:r>
            <w:r w:rsidRPr="00294B7B">
              <w:rPr>
                <w:rFonts w:ascii="Arial" w:hAnsi="Arial" w:cs="Arial"/>
                <w:b w:val="0"/>
                <w:bCs/>
                <w:i/>
                <w:sz w:val="20"/>
                <w:szCs w:val="20"/>
              </w:rPr>
              <w:t xml:space="preserve"> 36</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294B7B">
              <w:rPr>
                <w:rFonts w:ascii="Arial" w:hAnsi="Arial" w:cs="Arial"/>
                <w:b w:val="0"/>
                <w:bCs/>
                <w:i/>
                <w:sz w:val="20"/>
                <w:szCs w:val="20"/>
              </w:rPr>
              <w:t xml:space="preserve">Scale </w:t>
            </w:r>
            <w:r w:rsidRPr="00294B7B">
              <w:rPr>
                <w:rFonts w:ascii="Arial" w:hAnsi="Arial" w:cs="Arial"/>
                <w:b w:val="0"/>
                <w:bCs/>
                <w:i/>
                <w:sz w:val="20"/>
                <w:szCs w:val="20"/>
              </w:rPr>
              <w:sym w:font="Wingdings" w:char="F0E0"/>
            </w:r>
            <w:r w:rsidRPr="00294B7B">
              <w:rPr>
                <w:rFonts w:ascii="Arial" w:hAnsi="Arial" w:cs="Arial"/>
                <w:b w:val="0"/>
                <w:bCs/>
                <w:i/>
                <w:sz w:val="20"/>
                <w:szCs w:val="20"/>
              </w:rPr>
              <w:t xml:space="preserve"> Mercator</w:t>
            </w:r>
          </w:p>
          <w:p w:rsidR="006F2C73" w:rsidRPr="00294B7B"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i/>
                <w:sz w:val="20"/>
                <w:szCs w:val="20"/>
              </w:rPr>
              <w:t>G</w:t>
            </w:r>
            <w:r w:rsidRPr="00294B7B">
              <w:rPr>
                <w:rFonts w:ascii="Arial" w:hAnsi="Arial" w:cs="Arial"/>
                <w:b w:val="0"/>
                <w:bCs/>
                <w:i/>
                <w:sz w:val="20"/>
                <w:szCs w:val="20"/>
              </w:rPr>
              <w:t xml:space="preserve">OES-R </w:t>
            </w:r>
            <w:r w:rsidRPr="00294B7B">
              <w:rPr>
                <w:rFonts w:ascii="Arial" w:hAnsi="Arial" w:cs="Arial"/>
                <w:b w:val="0"/>
                <w:bCs/>
                <w:i/>
                <w:sz w:val="20"/>
                <w:szCs w:val="20"/>
              </w:rPr>
              <w:sym w:font="Wingdings" w:char="F0E0"/>
            </w:r>
            <w:r w:rsidRPr="00294B7B">
              <w:rPr>
                <w:rFonts w:ascii="Arial" w:hAnsi="Arial" w:cs="Arial"/>
                <w:b w:val="0"/>
                <w:bCs/>
                <w:i/>
                <w:sz w:val="20"/>
                <w:szCs w:val="20"/>
              </w:rPr>
              <w:t xml:space="preserve"> All Channels </w:t>
            </w:r>
            <w:r w:rsidRPr="00294B7B">
              <w:rPr>
                <w:rFonts w:ascii="Arial" w:hAnsi="Arial" w:cs="Arial"/>
                <w:b w:val="0"/>
                <w:bCs/>
                <w:i/>
                <w:sz w:val="20"/>
                <w:szCs w:val="20"/>
              </w:rPr>
              <w:sym w:font="Wingdings" w:char="F0E0"/>
            </w:r>
            <w:r w:rsidRPr="00294B7B">
              <w:rPr>
                <w:rFonts w:ascii="Arial" w:hAnsi="Arial" w:cs="Arial"/>
                <w:b w:val="0"/>
                <w:bCs/>
                <w:i/>
                <w:sz w:val="20"/>
                <w:szCs w:val="20"/>
              </w:rPr>
              <w:t xml:space="preserve"> </w:t>
            </w:r>
            <w:r w:rsidRPr="00294B7B">
              <w:rPr>
                <w:rFonts w:ascii="Arial" w:hAnsi="Arial" w:cs="Arial"/>
                <w:bCs/>
                <w:i/>
                <w:sz w:val="20"/>
                <w:szCs w:val="20"/>
              </w:rPr>
              <w:t xml:space="preserve">East </w:t>
            </w:r>
            <w:proofErr w:type="spellStart"/>
            <w:r w:rsidRPr="00294B7B">
              <w:rPr>
                <w:rFonts w:ascii="Arial" w:hAnsi="Arial" w:cs="Arial"/>
                <w:bCs/>
                <w:i/>
                <w:sz w:val="20"/>
                <w:szCs w:val="20"/>
              </w:rPr>
              <w:t>Conus</w:t>
            </w:r>
            <w:proofErr w:type="spellEnd"/>
            <w:r w:rsidRPr="00294B7B">
              <w:rPr>
                <w:rFonts w:ascii="Arial" w:hAnsi="Arial" w:cs="Arial"/>
                <w:b w:val="0"/>
                <w:bCs/>
                <w:i/>
                <w:sz w:val="20"/>
                <w:szCs w:val="20"/>
              </w:rPr>
              <w:t xml:space="preserve"> </w:t>
            </w:r>
            <w:r w:rsidRPr="00294B7B">
              <w:rPr>
                <w:rFonts w:ascii="Arial" w:hAnsi="Arial" w:cs="Arial"/>
                <w:b w:val="0"/>
                <w:bCs/>
                <w:i/>
                <w:sz w:val="20"/>
                <w:szCs w:val="20"/>
              </w:rPr>
              <w:sym w:font="Wingdings" w:char="F0E0"/>
            </w:r>
            <w:r w:rsidRPr="00294B7B">
              <w:rPr>
                <w:rFonts w:ascii="Arial" w:hAnsi="Arial" w:cs="Arial"/>
                <w:b w:val="0"/>
                <w:bCs/>
                <w:i/>
                <w:sz w:val="20"/>
                <w:szCs w:val="20"/>
              </w:rPr>
              <w:t xml:space="preserve"> CH-03-0.87um</w:t>
            </w:r>
          </w:p>
          <w:p w:rsidR="006F2C73" w:rsidRPr="005D22B4"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E55B74"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4A3DC1">
            <w:pPr>
              <w:pStyle w:val="Tableheading"/>
              <w:snapToGrid w:val="0"/>
              <w:spacing w:beforeLines="20" w:before="48" w:afterLines="20" w:after="48"/>
              <w:jc w:val="left"/>
              <w:rPr>
                <w:rFonts w:ascii="Arial" w:hAnsi="Arial" w:cs="Arial"/>
                <w:bCs/>
                <w:szCs w:val="22"/>
              </w:rPr>
            </w:pPr>
            <w:r w:rsidRPr="00654F6E">
              <w:rPr>
                <w:rFonts w:ascii="Arial" w:hAnsi="Arial" w:cs="Arial"/>
                <w:bCs/>
                <w:szCs w:val="22"/>
              </w:rPr>
              <w:t>Expected Result:</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294B7B">
              <w:rPr>
                <w:rFonts w:ascii="Arial" w:hAnsi="Arial" w:cs="Arial"/>
                <w:b w:val="0"/>
                <w:bCs/>
                <w:i/>
                <w:sz w:val="20"/>
                <w:szCs w:val="20"/>
              </w:rPr>
              <w:t>Frames are set to 36</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294B7B">
              <w:rPr>
                <w:rFonts w:ascii="Arial" w:hAnsi="Arial" w:cs="Arial"/>
                <w:b w:val="0"/>
                <w:bCs/>
                <w:i/>
                <w:sz w:val="20"/>
                <w:szCs w:val="20"/>
              </w:rPr>
              <w:t>No more than 36 is displayed in Frame counter</w:t>
            </w:r>
          </w:p>
          <w:p w:rsidR="006F2C73"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294B7B">
              <w:rPr>
                <w:rFonts w:ascii="Arial" w:hAnsi="Arial" w:cs="Arial"/>
                <w:b w:val="0"/>
                <w:bCs/>
                <w:i/>
                <w:sz w:val="20"/>
                <w:szCs w:val="20"/>
              </w:rPr>
              <w:t>CH-03-0.87um</w:t>
            </w:r>
            <w:r w:rsidRPr="00654F6E">
              <w:rPr>
                <w:rFonts w:ascii="Arial" w:hAnsi="Arial" w:cs="Arial"/>
                <w:b w:val="0"/>
                <w:bCs/>
                <w:sz w:val="20"/>
                <w:szCs w:val="20"/>
              </w:rPr>
              <w:t xml:space="preserve"> product displays over the </w:t>
            </w:r>
            <w:r w:rsidRPr="00654F6E">
              <w:rPr>
                <w:rFonts w:ascii="Arial" w:hAnsi="Arial" w:cs="Arial"/>
                <w:bCs/>
                <w:sz w:val="20"/>
                <w:szCs w:val="20"/>
              </w:rPr>
              <w:t>Mercator</w:t>
            </w:r>
            <w:r w:rsidRPr="00654F6E">
              <w:rPr>
                <w:rFonts w:ascii="Arial" w:hAnsi="Arial" w:cs="Arial"/>
                <w:b w:val="0"/>
                <w:bCs/>
                <w:sz w:val="20"/>
                <w:szCs w:val="20"/>
              </w:rPr>
              <w:t xml:space="preserve"> projection</w:t>
            </w:r>
          </w:p>
          <w:p w:rsidR="006F2C73" w:rsidRPr="009211C5" w:rsidRDefault="006F2C73" w:rsidP="00616330">
            <w:pPr>
              <w:pStyle w:val="Tableheading"/>
              <w:snapToGrid w:val="0"/>
              <w:spacing w:beforeLines="20" w:before="48" w:afterLines="20" w:after="48"/>
              <w:rPr>
                <w:rFonts w:ascii="Arial" w:hAnsi="Arial" w:cs="Arial"/>
                <w:b w:val="0"/>
                <w:bCs/>
                <w:szCs w:val="22"/>
              </w:rPr>
            </w:pPr>
            <w:r w:rsidRPr="004A3DC1">
              <w:rPr>
                <w:rFonts w:ascii="Arial" w:hAnsi="Arial" w:cs="Arial"/>
                <w:b w:val="0"/>
                <w:bCs/>
                <w:noProof/>
                <w:szCs w:val="22"/>
                <w:lang w:eastAsia="en-US"/>
              </w:rPr>
              <w:drawing>
                <wp:inline distT="0" distB="0" distL="0" distR="0" wp14:anchorId="28ED3FDC" wp14:editId="30B7B031">
                  <wp:extent cx="2718817" cy="1483744"/>
                  <wp:effectExtent l="0" t="0" r="5715"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roj_Mercato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29307" cy="1489469"/>
                          </a:xfrm>
                          <a:prstGeom prst="rect">
                            <a:avLst/>
                          </a:prstGeom>
                        </pic:spPr>
                      </pic:pic>
                    </a:graphicData>
                  </a:graphic>
                </wp:inline>
              </w:drawing>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55"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56" w:author="Josue Diaz" w:date="2014-05-06T14:47:00Z">
            <w:trPr>
              <w:gridBefore w:val="1"/>
              <w:cantSplit/>
            </w:trPr>
          </w:trPrChange>
        </w:trPr>
        <w:tc>
          <w:tcPr>
            <w:tcW w:w="1020" w:type="dxa"/>
            <w:vMerge w:val="restart"/>
            <w:shd w:val="clear" w:color="auto" w:fill="92D050"/>
            <w:vAlign w:val="center"/>
            <w:tcPrChange w:id="257" w:author="Josue Diaz" w:date="2014-05-06T14:47:00Z">
              <w:tcPr>
                <w:tcW w:w="1020" w:type="dxa"/>
                <w:gridSpan w:val="2"/>
                <w:vMerge w:val="restart"/>
                <w:shd w:val="clear" w:color="auto" w:fill="auto"/>
                <w:vAlign w:val="center"/>
              </w:tcPr>
            </w:tcPrChange>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58" w:author="Josue Diaz" w:date="2014-05-06T14:47:00Z">
              <w:tcPr>
                <w:tcW w:w="4619" w:type="dxa"/>
                <w:gridSpan w:val="4"/>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Change w:id="259" w:author="Josue Diaz" w:date="2014-05-06T14:47:00Z">
              <w:tcPr>
                <w:tcW w:w="647" w:type="dxa"/>
                <w:gridSpan w:val="2"/>
                <w:vMerge w:val="restart"/>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Change w:id="260" w:author="Josue Diaz" w:date="2014-05-06T14:47:00Z">
              <w:tcPr>
                <w:tcW w:w="3310" w:type="dxa"/>
                <w:gridSpan w:val="2"/>
                <w:vMerge w:val="restart"/>
              </w:tcPr>
            </w:tcPrChange>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2814</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61"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62" w:author="Josue Diaz" w:date="2014-05-06T14:47:00Z">
            <w:trPr>
              <w:gridBefore w:val="1"/>
              <w:cantSplit/>
            </w:trPr>
          </w:trPrChange>
        </w:trPr>
        <w:tc>
          <w:tcPr>
            <w:tcW w:w="1020" w:type="dxa"/>
            <w:vMerge/>
            <w:shd w:val="clear" w:color="auto" w:fill="92D050"/>
            <w:vAlign w:val="center"/>
            <w:tcPrChange w:id="263" w:author="Josue Diaz" w:date="2014-05-06T14:47:00Z">
              <w:tcPr>
                <w:tcW w:w="1020" w:type="dxa"/>
                <w:gridSpan w:val="2"/>
                <w:vMerge/>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64" w:author="Josue Diaz" w:date="2014-05-06T14:47:00Z">
              <w:tcPr>
                <w:tcW w:w="4619" w:type="dxa"/>
                <w:gridSpan w:val="4"/>
              </w:tcPr>
            </w:tcPrChange>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No more than </w:t>
            </w:r>
            <w:del w:id="265" w:author="Josue Diaz" w:date="2014-05-06T14:12:00Z">
              <w:r w:rsidRPr="003E19E9" w:rsidDel="003E19E9">
                <w:rPr>
                  <w:rFonts w:ascii="Arial" w:hAnsi="Arial" w:cs="Arial"/>
                  <w:b w:val="0"/>
                  <w:bCs/>
                  <w:szCs w:val="22"/>
                  <w:highlight w:val="cyan"/>
                  <w:rPrChange w:id="266" w:author="Josue Diaz" w:date="2014-05-06T14:09:00Z">
                    <w:rPr>
                      <w:rFonts w:ascii="Arial" w:hAnsi="Arial" w:cs="Arial"/>
                      <w:b w:val="0"/>
                      <w:bCs/>
                      <w:szCs w:val="22"/>
                    </w:rPr>
                  </w:rPrChange>
                </w:rPr>
                <w:delText>24</w:delText>
              </w:r>
              <w:r w:rsidRPr="009211C5" w:rsidDel="003E19E9">
                <w:rPr>
                  <w:rFonts w:ascii="Arial" w:hAnsi="Arial" w:cs="Arial"/>
                  <w:b w:val="0"/>
                  <w:bCs/>
                  <w:szCs w:val="22"/>
                </w:rPr>
                <w:delText xml:space="preserve"> </w:delText>
              </w:r>
            </w:del>
            <w:ins w:id="267" w:author="Josue Diaz" w:date="2014-05-06T14:12:00Z">
              <w:r w:rsidR="003E19E9">
                <w:rPr>
                  <w:rFonts w:ascii="Arial" w:hAnsi="Arial" w:cs="Arial"/>
                  <w:b w:val="0"/>
                  <w:bCs/>
                  <w:szCs w:val="22"/>
                </w:rPr>
                <w:t>36</w:t>
              </w:r>
              <w:r w:rsidR="003E19E9" w:rsidRPr="009211C5">
                <w:rPr>
                  <w:rFonts w:ascii="Arial" w:hAnsi="Arial" w:cs="Arial"/>
                  <w:b w:val="0"/>
                  <w:bCs/>
                  <w:szCs w:val="22"/>
                </w:rPr>
                <w:t xml:space="preserve"> </w:t>
              </w:r>
            </w:ins>
            <w:r w:rsidRPr="009211C5">
              <w:rPr>
                <w:rFonts w:ascii="Arial" w:hAnsi="Arial" w:cs="Arial"/>
                <w:b w:val="0"/>
                <w:bCs/>
                <w:szCs w:val="22"/>
              </w:rPr>
              <w:t>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Change w:id="268" w:author="Josue Diaz" w:date="2014-05-06T14:47:00Z">
              <w:tcPr>
                <w:tcW w:w="647"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Change w:id="269" w:author="Josue Diaz" w:date="2014-05-06T14:47:00Z">
              <w:tcPr>
                <w:tcW w:w="3310"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2</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4A3DC1">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2 – Product 3</w:t>
            </w:r>
          </w:p>
          <w:p w:rsidR="006F2C73" w:rsidRPr="00654F6E" w:rsidRDefault="006F2C73" w:rsidP="004A3DC1">
            <w:pPr>
              <w:pStyle w:val="Tableheading"/>
              <w:snapToGrid w:val="0"/>
              <w:spacing w:beforeLines="20" w:before="48" w:afterLines="20" w:after="48"/>
              <w:jc w:val="left"/>
              <w:rPr>
                <w:rFonts w:ascii="Arial" w:hAnsi="Arial" w:cs="Arial"/>
                <w:b w:val="0"/>
                <w:bCs/>
                <w:szCs w:val="22"/>
              </w:rPr>
            </w:pPr>
            <w:r w:rsidRPr="00654F6E">
              <w:rPr>
                <w:rFonts w:ascii="Arial" w:hAnsi="Arial" w:cs="Arial"/>
                <w:b w:val="0"/>
                <w:bCs/>
                <w:szCs w:val="22"/>
              </w:rPr>
              <w:t>In CAVE-2 select</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Frames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48</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GOES-R </w:t>
            </w:r>
            <w:proofErr w:type="spellStart"/>
            <w:r w:rsidRPr="004A3DC1">
              <w:rPr>
                <w:rFonts w:ascii="Arial" w:hAnsi="Arial" w:cs="Arial"/>
                <w:b w:val="0"/>
                <w:bCs/>
                <w:i/>
                <w:sz w:val="20"/>
                <w:szCs w:val="20"/>
              </w:rPr>
              <w:t>EConus</w:t>
            </w:r>
            <w:proofErr w:type="spellEnd"/>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All Channels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r w:rsidRPr="004A3DC1">
              <w:rPr>
                <w:rFonts w:ascii="Arial" w:hAnsi="Arial" w:cs="Arial"/>
                <w:bCs/>
                <w:i/>
                <w:sz w:val="20"/>
                <w:szCs w:val="20"/>
              </w:rPr>
              <w:t xml:space="preserve">East </w:t>
            </w:r>
            <w:proofErr w:type="spellStart"/>
            <w:r w:rsidRPr="004A3DC1">
              <w:rPr>
                <w:rFonts w:ascii="Arial" w:hAnsi="Arial" w:cs="Arial"/>
                <w:bCs/>
                <w:i/>
                <w:sz w:val="20"/>
                <w:szCs w:val="20"/>
              </w:rPr>
              <w:t>Conus</w:t>
            </w:r>
            <w:proofErr w:type="spellEnd"/>
            <w:r w:rsidRPr="004A3DC1">
              <w:rPr>
                <w:rFonts w:ascii="Arial" w:hAnsi="Arial" w:cs="Arial"/>
                <w:b w:val="0"/>
                <w:bCs/>
                <w:i/>
                <w:sz w:val="20"/>
                <w:szCs w:val="20"/>
              </w:rPr>
              <w:t xml:space="preser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CH-05-1.61um</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2812, 2985</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1A66AA">
            <w:pPr>
              <w:pStyle w:val="Tableheading"/>
              <w:snapToGrid w:val="0"/>
              <w:spacing w:beforeLines="20" w:before="48" w:afterLines="20" w:after="48"/>
              <w:jc w:val="left"/>
              <w:rPr>
                <w:rFonts w:ascii="Arial" w:hAnsi="Arial" w:cs="Arial"/>
                <w:bCs/>
                <w:szCs w:val="22"/>
              </w:rPr>
            </w:pPr>
            <w:r w:rsidRPr="00654F6E">
              <w:rPr>
                <w:rFonts w:ascii="Arial" w:hAnsi="Arial" w:cs="Arial"/>
                <w:bCs/>
                <w:szCs w:val="22"/>
              </w:rPr>
              <w:t>Expected Result:</w:t>
            </w:r>
          </w:p>
          <w:p w:rsidR="006F2C73" w:rsidRPr="00654F6E"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48</w:t>
            </w:r>
          </w:p>
          <w:p w:rsidR="006F2C73" w:rsidRPr="00654F6E"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No more than 48 is displayed in Frame counter</w:t>
            </w:r>
          </w:p>
          <w:p w:rsidR="006F2C73" w:rsidRPr="00654F6E" w:rsidRDefault="006F2C73" w:rsidP="001A66AA">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CH-05-1.61um</w:t>
            </w:r>
            <w:r w:rsidRPr="00654F6E">
              <w:rPr>
                <w:rFonts w:ascii="Arial" w:hAnsi="Arial" w:cs="Arial"/>
                <w:b w:val="0"/>
                <w:bCs/>
                <w:sz w:val="20"/>
                <w:szCs w:val="20"/>
              </w:rPr>
              <w:t xml:space="preserve"> product displays over the </w:t>
            </w:r>
            <w:r w:rsidRPr="00654F6E">
              <w:rPr>
                <w:rFonts w:ascii="Arial" w:hAnsi="Arial" w:cs="Arial"/>
                <w:bCs/>
                <w:sz w:val="20"/>
                <w:szCs w:val="20"/>
              </w:rPr>
              <w:t xml:space="preserve">GOES-R </w:t>
            </w:r>
            <w:proofErr w:type="spellStart"/>
            <w:r w:rsidRPr="00654F6E">
              <w:rPr>
                <w:rFonts w:ascii="Arial" w:hAnsi="Arial" w:cs="Arial"/>
                <w:bCs/>
                <w:sz w:val="20"/>
                <w:szCs w:val="20"/>
              </w:rPr>
              <w:t>EConus</w:t>
            </w:r>
            <w:proofErr w:type="spellEnd"/>
            <w:r w:rsidRPr="00654F6E">
              <w:rPr>
                <w:rFonts w:ascii="Arial" w:hAnsi="Arial" w:cs="Arial"/>
                <w:b w:val="0"/>
                <w:bCs/>
                <w:sz w:val="20"/>
                <w:szCs w:val="20"/>
              </w:rPr>
              <w:t xml:space="preserve"> projection</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48 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3</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616330">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2 – Product 4</w:t>
            </w:r>
          </w:p>
          <w:p w:rsidR="006F2C73" w:rsidRPr="00654F6E" w:rsidRDefault="006F2C73" w:rsidP="00616330">
            <w:pPr>
              <w:pStyle w:val="Tableheading"/>
              <w:snapToGrid w:val="0"/>
              <w:spacing w:beforeLines="20" w:before="48" w:afterLines="20" w:after="48"/>
              <w:jc w:val="left"/>
              <w:rPr>
                <w:rFonts w:ascii="Arial" w:hAnsi="Arial" w:cs="Arial"/>
                <w:b w:val="0"/>
                <w:bCs/>
                <w:szCs w:val="22"/>
              </w:rPr>
            </w:pPr>
            <w:r w:rsidRPr="00654F6E">
              <w:rPr>
                <w:rFonts w:ascii="Arial" w:hAnsi="Arial" w:cs="Arial"/>
                <w:b w:val="0"/>
                <w:bCs/>
                <w:szCs w:val="22"/>
              </w:rPr>
              <w:t>In CAVE-2 select</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Frames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64</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GOES-R HIREGI</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Derived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r w:rsidRPr="004A3DC1">
              <w:rPr>
                <w:rFonts w:ascii="Arial" w:hAnsi="Arial" w:cs="Arial"/>
                <w:bCs/>
                <w:i/>
                <w:sz w:val="20"/>
                <w:szCs w:val="20"/>
              </w:rPr>
              <w:t>Hawaii</w:t>
            </w:r>
            <w:r w:rsidRPr="004A3DC1">
              <w:rPr>
                <w:rFonts w:ascii="Arial" w:hAnsi="Arial" w:cs="Arial"/>
                <w:b w:val="0"/>
                <w:bCs/>
                <w:i/>
                <w:sz w:val="20"/>
                <w:szCs w:val="20"/>
              </w:rPr>
              <w:t xml:space="preser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Moisture (11.2-12.3u)</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2812, 2985</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616330">
            <w:pPr>
              <w:pStyle w:val="Tableheading"/>
              <w:snapToGrid w:val="0"/>
              <w:spacing w:beforeLines="20" w:before="48" w:afterLines="20" w:after="48"/>
              <w:jc w:val="left"/>
              <w:rPr>
                <w:rFonts w:ascii="Arial" w:hAnsi="Arial" w:cs="Arial"/>
                <w:bCs/>
                <w:szCs w:val="22"/>
              </w:rPr>
            </w:pPr>
            <w:r w:rsidRPr="00654F6E">
              <w:rPr>
                <w:rFonts w:ascii="Arial" w:hAnsi="Arial" w:cs="Arial"/>
                <w:bCs/>
                <w:szCs w:val="22"/>
              </w:rPr>
              <w:t>Expected Result:</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64</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No more than 64 is displayed in Frame counter</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 xml:space="preserve">Moisture (11.2-12.3u) </w:t>
            </w:r>
            <w:r w:rsidRPr="00654F6E">
              <w:rPr>
                <w:rFonts w:ascii="Arial" w:hAnsi="Arial" w:cs="Arial"/>
                <w:b w:val="0"/>
                <w:bCs/>
                <w:sz w:val="20"/>
                <w:szCs w:val="20"/>
              </w:rPr>
              <w:t xml:space="preserve">product displays over the </w:t>
            </w:r>
            <w:r w:rsidRPr="00654F6E">
              <w:rPr>
                <w:rFonts w:ascii="Arial" w:hAnsi="Arial" w:cs="Arial"/>
                <w:bCs/>
                <w:sz w:val="20"/>
                <w:szCs w:val="20"/>
              </w:rPr>
              <w:t>GOES-R HIREGI</w:t>
            </w:r>
            <w:r w:rsidRPr="00654F6E">
              <w:rPr>
                <w:rFonts w:ascii="Arial" w:hAnsi="Arial" w:cs="Arial"/>
                <w:b w:val="0"/>
                <w:bCs/>
                <w:sz w:val="20"/>
                <w:szCs w:val="20"/>
              </w:rPr>
              <w:t xml:space="preserve"> projection</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64 frames are displayed</w:t>
            </w:r>
          </w:p>
          <w:p w:rsidR="006F2C73" w:rsidRPr="009211C5" w:rsidRDefault="006F2C73" w:rsidP="001A66AA">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Side Pane 4</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 in the side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continues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more than 8 frames are displayed in the side pane</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9596" w:type="dxa"/>
            <w:gridSpan w:val="6"/>
            <w:shd w:val="clear" w:color="auto" w:fill="FDE9D9" w:themeFill="accent6" w:themeFillTint="33"/>
            <w:vAlign w:val="center"/>
          </w:tcPr>
          <w:p w:rsidR="006F2C73" w:rsidRPr="009211C5" w:rsidRDefault="006F2C73" w:rsidP="00A866AF">
            <w:pPr>
              <w:pStyle w:val="Tableheading"/>
              <w:keepNext/>
              <w:snapToGrid w:val="0"/>
              <w:spacing w:before="120" w:after="120"/>
              <w:rPr>
                <w:rFonts w:ascii="Arial" w:hAnsi="Arial" w:cs="Arial"/>
                <w:bCs/>
                <w:szCs w:val="22"/>
              </w:rPr>
            </w:pPr>
            <w:r w:rsidRPr="009211C5">
              <w:rPr>
                <w:rFonts w:ascii="Arial" w:hAnsi="Arial" w:cs="Arial"/>
                <w:bCs/>
                <w:szCs w:val="22"/>
              </w:rPr>
              <w:t>CAVE 2:</w:t>
            </w:r>
            <w:r w:rsidRPr="009211C5">
              <w:rPr>
                <w:rFonts w:ascii="Arial" w:hAnsi="Arial" w:cs="Arial"/>
                <w:bCs/>
                <w:szCs w:val="22"/>
              </w:rPr>
              <w:tab/>
              <w:t>Requirement 3014:  96-Frame Full Disk Images</w:t>
            </w: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616330">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CAVE 2 – Product 5</w:t>
            </w:r>
          </w:p>
          <w:p w:rsidR="006F2C73" w:rsidRPr="00654F6E" w:rsidRDefault="006F2C73" w:rsidP="004A3DC1">
            <w:pPr>
              <w:pStyle w:val="Tableheading"/>
              <w:snapToGrid w:val="0"/>
              <w:spacing w:beforeLines="20" w:before="48" w:afterLines="20" w:after="48"/>
              <w:jc w:val="left"/>
              <w:rPr>
                <w:rFonts w:ascii="Arial" w:hAnsi="Arial" w:cs="Arial"/>
                <w:b w:val="0"/>
                <w:bCs/>
                <w:szCs w:val="22"/>
              </w:rPr>
            </w:pPr>
            <w:r w:rsidRPr="00654F6E">
              <w:rPr>
                <w:rFonts w:ascii="Arial" w:hAnsi="Arial" w:cs="Arial"/>
                <w:b w:val="0"/>
                <w:bCs/>
                <w:szCs w:val="22"/>
              </w:rPr>
              <w:t>Import the new Editor Display into CAVE-2:</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CAVE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Import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Displays…</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Locate the file ‘goesR_96frame.xml’ and select [OK]</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Cs/>
                <w:szCs w:val="22"/>
              </w:rPr>
              <w:t>Note:</w:t>
            </w:r>
            <w:r w:rsidRPr="009211C5">
              <w:rPr>
                <w:rFonts w:ascii="Arial" w:hAnsi="Arial" w:cs="Arial"/>
                <w:b w:val="0"/>
                <w:bCs/>
                <w:szCs w:val="22"/>
              </w:rPr>
              <w:t xml:space="preserve"> This action only affects the current main plane, not the previously loaded side panes.</w:t>
            </w:r>
          </w:p>
        </w:tc>
      </w:tr>
      <w:tr w:rsidR="006F2C73" w:rsidRPr="009211C5" w:rsidTr="00883277">
        <w:trPr>
          <w:cantSplit/>
        </w:trPr>
        <w:tc>
          <w:tcPr>
            <w:tcW w:w="1020" w:type="dxa"/>
            <w:vMerge/>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54F6E" w:rsidRDefault="006F2C73" w:rsidP="00616330">
            <w:pPr>
              <w:pStyle w:val="Tableheading"/>
              <w:snapToGrid w:val="0"/>
              <w:spacing w:beforeLines="20" w:before="48" w:afterLines="20" w:after="48"/>
              <w:jc w:val="left"/>
              <w:rPr>
                <w:rFonts w:ascii="Arial" w:hAnsi="Arial" w:cs="Arial"/>
                <w:bCs/>
                <w:szCs w:val="22"/>
              </w:rPr>
            </w:pPr>
            <w:r w:rsidRPr="00654F6E">
              <w:rPr>
                <w:rFonts w:ascii="Arial" w:hAnsi="Arial" w:cs="Arial"/>
                <w:bCs/>
                <w:szCs w:val="22"/>
              </w:rPr>
              <w:t>Expected Result:</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The Editor Display loads</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The Frames: dropdown menu shows 96</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70" w:author="Josue Diaz" w:date="2014-05-06T14:49: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71" w:author="Josue Diaz" w:date="2014-05-06T14:49:00Z">
            <w:trPr>
              <w:gridBefore w:val="1"/>
              <w:cantSplit/>
            </w:trPr>
          </w:trPrChange>
        </w:trPr>
        <w:tc>
          <w:tcPr>
            <w:tcW w:w="1020" w:type="dxa"/>
            <w:vMerge w:val="restart"/>
            <w:shd w:val="clear" w:color="auto" w:fill="92D050"/>
            <w:vAlign w:val="center"/>
            <w:tcPrChange w:id="272" w:author="Josue Diaz" w:date="2014-05-06T14:49:00Z">
              <w:tcPr>
                <w:tcW w:w="1020" w:type="dxa"/>
                <w:gridSpan w:val="2"/>
                <w:vMerge w:val="restart"/>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73" w:author="Josue Diaz" w:date="2014-05-06T14:49:00Z">
              <w:tcPr>
                <w:tcW w:w="4619" w:type="dxa"/>
                <w:gridSpan w:val="4"/>
              </w:tcPr>
            </w:tcPrChange>
          </w:tcPr>
          <w:p w:rsidR="006F2C73" w:rsidRPr="00654F6E" w:rsidRDefault="006F2C73" w:rsidP="00616330">
            <w:pPr>
              <w:pStyle w:val="Tableheading"/>
              <w:snapToGrid w:val="0"/>
              <w:spacing w:beforeLines="20" w:before="48" w:afterLines="20" w:after="48"/>
              <w:jc w:val="left"/>
              <w:rPr>
                <w:rFonts w:ascii="Arial" w:hAnsi="Arial" w:cs="Arial"/>
                <w:b w:val="0"/>
                <w:bCs/>
                <w:szCs w:val="22"/>
              </w:rPr>
            </w:pPr>
            <w:r w:rsidRPr="00654F6E">
              <w:rPr>
                <w:rFonts w:ascii="Arial" w:hAnsi="Arial" w:cs="Arial"/>
                <w:b w:val="0"/>
                <w:bCs/>
                <w:szCs w:val="22"/>
              </w:rPr>
              <w:t>Perform the following actions in CAVE:</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Scale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Eq. Cylindrical</w:t>
            </w:r>
          </w:p>
          <w:p w:rsidR="006F2C73" w:rsidRPr="00654F6E" w:rsidRDefault="006F2C73" w:rsidP="00683C2C">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 xml:space="preserve">GOES-R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All Channels </w:t>
            </w:r>
            <w:r w:rsidRPr="004A3DC1">
              <w:rPr>
                <w:rFonts w:ascii="Arial" w:hAnsi="Arial" w:cs="Arial"/>
                <w:b w:val="0"/>
                <w:bCs/>
                <w:i/>
                <w:sz w:val="20"/>
                <w:szCs w:val="20"/>
              </w:rPr>
              <w:sym w:font="Wingdings" w:char="F0E0"/>
            </w:r>
            <w:r w:rsidRPr="004A3DC1">
              <w:rPr>
                <w:rFonts w:ascii="Arial" w:hAnsi="Arial" w:cs="Arial"/>
                <w:b w:val="0"/>
                <w:bCs/>
                <w:i/>
                <w:sz w:val="20"/>
                <w:szCs w:val="20"/>
              </w:rPr>
              <w:t xml:space="preserve"> </w:t>
            </w:r>
            <w:del w:id="274" w:author="Josue Diaz" w:date="2014-05-06T14:49:00Z">
              <w:r w:rsidRPr="004A3DC1" w:rsidDel="00683C2C">
                <w:rPr>
                  <w:rFonts w:ascii="Arial" w:hAnsi="Arial" w:cs="Arial"/>
                  <w:bCs/>
                  <w:i/>
                  <w:sz w:val="20"/>
                  <w:szCs w:val="20"/>
                </w:rPr>
                <w:delText>Hawaii</w:delText>
              </w:r>
              <w:r w:rsidRPr="004A3DC1" w:rsidDel="00683C2C">
                <w:rPr>
                  <w:rFonts w:ascii="Arial" w:hAnsi="Arial" w:cs="Arial"/>
                  <w:b w:val="0"/>
                  <w:bCs/>
                  <w:i/>
                  <w:sz w:val="20"/>
                  <w:szCs w:val="20"/>
                </w:rPr>
                <w:delText xml:space="preserve"> </w:delText>
              </w:r>
            </w:del>
            <w:ins w:id="275" w:author="Josue Diaz" w:date="2014-05-06T14:49:00Z">
              <w:r w:rsidR="00683C2C">
                <w:rPr>
                  <w:rFonts w:ascii="Arial" w:hAnsi="Arial" w:cs="Arial"/>
                  <w:bCs/>
                  <w:i/>
                  <w:sz w:val="20"/>
                  <w:szCs w:val="20"/>
                </w:rPr>
                <w:t>West Full Disk</w:t>
              </w:r>
              <w:r w:rsidR="00683C2C" w:rsidRPr="004A3DC1">
                <w:rPr>
                  <w:rFonts w:ascii="Arial" w:hAnsi="Arial" w:cs="Arial"/>
                  <w:b w:val="0"/>
                  <w:bCs/>
                  <w:i/>
                  <w:sz w:val="20"/>
                  <w:szCs w:val="20"/>
                </w:rPr>
                <w:t xml:space="preserve"> </w:t>
              </w:r>
            </w:ins>
            <w:r w:rsidRPr="004A3DC1">
              <w:rPr>
                <w:rFonts w:ascii="Arial" w:hAnsi="Arial" w:cs="Arial"/>
                <w:b w:val="0"/>
                <w:bCs/>
                <w:i/>
                <w:sz w:val="20"/>
                <w:szCs w:val="20"/>
              </w:rPr>
              <w:sym w:font="Wingdings" w:char="F0E0"/>
            </w:r>
            <w:r w:rsidRPr="004A3DC1">
              <w:rPr>
                <w:rFonts w:ascii="Arial" w:hAnsi="Arial" w:cs="Arial"/>
                <w:b w:val="0"/>
                <w:bCs/>
                <w:i/>
                <w:sz w:val="20"/>
                <w:szCs w:val="20"/>
              </w:rPr>
              <w:t xml:space="preserve"> CH-12-9.61um</w:t>
            </w:r>
          </w:p>
        </w:tc>
        <w:tc>
          <w:tcPr>
            <w:tcW w:w="647" w:type="dxa"/>
            <w:vMerge w:val="restart"/>
            <w:tcPrChange w:id="276" w:author="Josue Diaz" w:date="2014-05-06T14:49:00Z">
              <w:tcPr>
                <w:tcW w:w="647"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Change w:id="277" w:author="Josue Diaz" w:date="2014-05-06T14:49:00Z">
              <w:tcPr>
                <w:tcW w:w="3310"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2810, 2812, 2816, 2985, 3014</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78" w:author="Josue Diaz" w:date="2014-05-06T14:49: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79" w:author="Josue Diaz" w:date="2014-05-06T14:49:00Z">
            <w:trPr>
              <w:gridBefore w:val="1"/>
              <w:cantSplit/>
            </w:trPr>
          </w:trPrChange>
        </w:trPr>
        <w:tc>
          <w:tcPr>
            <w:tcW w:w="1020" w:type="dxa"/>
            <w:vMerge/>
            <w:shd w:val="clear" w:color="auto" w:fill="92D050"/>
            <w:vAlign w:val="center"/>
            <w:tcPrChange w:id="280" w:author="Josue Diaz" w:date="2014-05-06T14:49:00Z">
              <w:tcPr>
                <w:tcW w:w="1020" w:type="dxa"/>
                <w:gridSpan w:val="2"/>
                <w:vMerge/>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81" w:author="Josue Diaz" w:date="2014-05-06T14:49:00Z">
              <w:tcPr>
                <w:tcW w:w="4619" w:type="dxa"/>
                <w:gridSpan w:val="4"/>
              </w:tcPr>
            </w:tcPrChange>
          </w:tcPr>
          <w:p w:rsidR="006F2C73" w:rsidRPr="00654F6E" w:rsidRDefault="006F2C73" w:rsidP="00616330">
            <w:pPr>
              <w:pStyle w:val="Tableheading"/>
              <w:snapToGrid w:val="0"/>
              <w:spacing w:beforeLines="20" w:before="48" w:afterLines="20" w:after="48"/>
              <w:jc w:val="left"/>
              <w:rPr>
                <w:rFonts w:ascii="Arial" w:hAnsi="Arial" w:cs="Arial"/>
                <w:bCs/>
                <w:szCs w:val="22"/>
              </w:rPr>
            </w:pPr>
            <w:r w:rsidRPr="00654F6E">
              <w:rPr>
                <w:rFonts w:ascii="Arial" w:hAnsi="Arial" w:cs="Arial"/>
                <w:bCs/>
                <w:szCs w:val="22"/>
              </w:rPr>
              <w:t>Expected Result:</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Frames are set to 96</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i/>
                <w:sz w:val="20"/>
                <w:szCs w:val="20"/>
              </w:rPr>
              <w:t>CH-12-9.61um</w:t>
            </w:r>
            <w:r w:rsidRPr="00654F6E">
              <w:rPr>
                <w:rFonts w:ascii="Arial" w:hAnsi="Arial" w:cs="Arial"/>
                <w:b w:val="0"/>
                <w:bCs/>
                <w:sz w:val="20"/>
                <w:szCs w:val="20"/>
              </w:rPr>
              <w:t xml:space="preserve"> product displays over the </w:t>
            </w:r>
            <w:r w:rsidRPr="00654F6E">
              <w:rPr>
                <w:rFonts w:ascii="Arial" w:hAnsi="Arial" w:cs="Arial"/>
                <w:bCs/>
                <w:sz w:val="20"/>
                <w:szCs w:val="20"/>
              </w:rPr>
              <w:t>Eq. Cylindrical</w:t>
            </w:r>
            <w:r w:rsidRPr="00654F6E">
              <w:rPr>
                <w:rFonts w:ascii="Arial" w:hAnsi="Arial" w:cs="Arial"/>
                <w:b w:val="0"/>
                <w:bCs/>
                <w:sz w:val="20"/>
                <w:szCs w:val="20"/>
              </w:rPr>
              <w:t xml:space="preserve"> projection</w:t>
            </w:r>
          </w:p>
          <w:p w:rsidR="006F2C73" w:rsidRPr="00654F6E"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i/>
                <w:sz w:val="20"/>
                <w:szCs w:val="20"/>
              </w:rPr>
              <w:t>The product displays and contains 96 frames</w:t>
            </w:r>
          </w:p>
        </w:tc>
        <w:tc>
          <w:tcPr>
            <w:tcW w:w="647" w:type="dxa"/>
            <w:vMerge/>
            <w:tcPrChange w:id="282" w:author="Josue Diaz" w:date="2014-05-06T14:49:00Z">
              <w:tcPr>
                <w:tcW w:w="647"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Change w:id="283" w:author="Josue Diaz" w:date="2014-05-06T14:49:00Z">
              <w:tcPr>
                <w:tcW w:w="3310"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84"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85" w:author="Josue Diaz" w:date="2014-05-06T14:47:00Z">
            <w:trPr>
              <w:gridBefore w:val="1"/>
              <w:cantSplit/>
            </w:trPr>
          </w:trPrChange>
        </w:trPr>
        <w:tc>
          <w:tcPr>
            <w:tcW w:w="1020" w:type="dxa"/>
            <w:vMerge w:val="restart"/>
            <w:shd w:val="clear" w:color="auto" w:fill="92D050"/>
            <w:vAlign w:val="center"/>
            <w:tcPrChange w:id="286" w:author="Josue Diaz" w:date="2014-05-06T14:47:00Z">
              <w:tcPr>
                <w:tcW w:w="1020" w:type="dxa"/>
                <w:gridSpan w:val="2"/>
                <w:vMerge w:val="restart"/>
                <w:shd w:val="clear" w:color="auto" w:fill="auto"/>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87" w:author="Josue Diaz" w:date="2014-05-06T14:47:00Z">
              <w:tcPr>
                <w:tcW w:w="4619" w:type="dxa"/>
                <w:gridSpan w:val="4"/>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Loop the product and verify the product updates</w:t>
            </w:r>
          </w:p>
        </w:tc>
        <w:tc>
          <w:tcPr>
            <w:tcW w:w="647" w:type="dxa"/>
            <w:vMerge w:val="restart"/>
            <w:tcPrChange w:id="288" w:author="Josue Diaz" w:date="2014-05-06T14:47:00Z">
              <w:tcPr>
                <w:tcW w:w="647"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Change w:id="289" w:author="Josue Diaz" w:date="2014-05-06T14:47:00Z">
              <w:tcPr>
                <w:tcW w:w="3310" w:type="dxa"/>
                <w:gridSpan w:val="2"/>
                <w:vMerge w:val="restart"/>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 2816</w:t>
            </w:r>
          </w:p>
        </w:tc>
      </w:tr>
      <w:tr w:rsidR="006F2C73" w:rsidRPr="009211C5" w:rsidTr="00683C2C">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290" w:author="Josue Diaz" w:date="2014-05-06T14:47:00Z">
            <w:tblPrEx>
              <w:tblW w:w="95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
          </w:tblPrExChange>
        </w:tblPrEx>
        <w:trPr>
          <w:cantSplit/>
          <w:trPrChange w:id="291" w:author="Josue Diaz" w:date="2014-05-06T14:47:00Z">
            <w:trPr>
              <w:gridBefore w:val="1"/>
              <w:cantSplit/>
            </w:trPr>
          </w:trPrChange>
        </w:trPr>
        <w:tc>
          <w:tcPr>
            <w:tcW w:w="1020" w:type="dxa"/>
            <w:vMerge/>
            <w:shd w:val="clear" w:color="auto" w:fill="92D050"/>
            <w:vAlign w:val="center"/>
            <w:tcPrChange w:id="292" w:author="Josue Diaz" w:date="2014-05-06T14:47:00Z">
              <w:tcPr>
                <w:tcW w:w="1020" w:type="dxa"/>
                <w:gridSpan w:val="2"/>
                <w:vMerge/>
                <w:vAlign w:val="center"/>
              </w:tcPr>
            </w:tcPrChange>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Change w:id="293" w:author="Josue Diaz" w:date="2014-05-06T14:47:00Z">
              <w:tcPr>
                <w:tcW w:w="4619" w:type="dxa"/>
                <w:gridSpan w:val="4"/>
              </w:tcPr>
            </w:tcPrChange>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visible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No more than </w:t>
            </w:r>
            <w:del w:id="294" w:author="Josue Diaz" w:date="2014-05-06T14:10:00Z">
              <w:r w:rsidRPr="003E19E9" w:rsidDel="003E19E9">
                <w:rPr>
                  <w:rFonts w:ascii="Arial" w:hAnsi="Arial" w:cs="Arial"/>
                  <w:b w:val="0"/>
                  <w:bCs/>
                  <w:szCs w:val="22"/>
                  <w:highlight w:val="cyan"/>
                  <w:rPrChange w:id="295" w:author="Josue Diaz" w:date="2014-05-06T14:10:00Z">
                    <w:rPr>
                      <w:rFonts w:ascii="Arial" w:hAnsi="Arial" w:cs="Arial"/>
                      <w:b w:val="0"/>
                      <w:bCs/>
                      <w:szCs w:val="22"/>
                    </w:rPr>
                  </w:rPrChange>
                </w:rPr>
                <w:delText>64</w:delText>
              </w:r>
              <w:r w:rsidRPr="009211C5" w:rsidDel="003E19E9">
                <w:rPr>
                  <w:rFonts w:ascii="Arial" w:hAnsi="Arial" w:cs="Arial"/>
                  <w:b w:val="0"/>
                  <w:bCs/>
                  <w:szCs w:val="22"/>
                </w:rPr>
                <w:delText xml:space="preserve"> </w:delText>
              </w:r>
            </w:del>
            <w:ins w:id="296" w:author="Josue Diaz" w:date="2014-05-06T14:10:00Z">
              <w:r w:rsidR="003E19E9">
                <w:rPr>
                  <w:rFonts w:ascii="Arial" w:hAnsi="Arial" w:cs="Arial"/>
                  <w:b w:val="0"/>
                  <w:bCs/>
                  <w:szCs w:val="22"/>
                </w:rPr>
                <w:t>96</w:t>
              </w:r>
              <w:r w:rsidR="003E19E9" w:rsidRPr="009211C5">
                <w:rPr>
                  <w:rFonts w:ascii="Arial" w:hAnsi="Arial" w:cs="Arial"/>
                  <w:b w:val="0"/>
                  <w:bCs/>
                  <w:szCs w:val="22"/>
                </w:rPr>
                <w:t xml:space="preserve"> </w:t>
              </w:r>
            </w:ins>
            <w:r w:rsidRPr="009211C5">
              <w:rPr>
                <w:rFonts w:ascii="Arial" w:hAnsi="Arial" w:cs="Arial"/>
                <w:b w:val="0"/>
                <w:bCs/>
                <w:szCs w:val="22"/>
              </w:rPr>
              <w:t>frames are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Pr>
                <w:rFonts w:ascii="Arial" w:hAnsi="Arial" w:cs="Arial"/>
                <w:b w:val="0"/>
                <w:bCs/>
                <w:szCs w:val="22"/>
              </w:rPr>
              <w:t>The product</w:t>
            </w:r>
            <w:r w:rsidRPr="009211C5">
              <w:rPr>
                <w:rFonts w:ascii="Arial" w:hAnsi="Arial" w:cs="Arial"/>
                <w:b w:val="0"/>
                <w:bCs/>
                <w:szCs w:val="22"/>
              </w:rPr>
              <w:t xml:space="preserve"> continues looping and updating</w:t>
            </w:r>
          </w:p>
        </w:tc>
        <w:tc>
          <w:tcPr>
            <w:tcW w:w="647" w:type="dxa"/>
            <w:vMerge/>
            <w:tcPrChange w:id="297" w:author="Josue Diaz" w:date="2014-05-06T14:47:00Z">
              <w:tcPr>
                <w:tcW w:w="647"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Change w:id="298" w:author="Josue Diaz" w:date="2014-05-06T14:47:00Z">
              <w:tcPr>
                <w:tcW w:w="3310" w:type="dxa"/>
                <w:gridSpan w:val="2"/>
                <w:vMerge/>
              </w:tcPr>
            </w:tcPrChan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Move (swap) the product to any side pane (all four side panes should be filled so it doesn’t matter which one is selected for the swap)</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 2816, 3014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in the side pane swaps with the 96-frame product in the main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Both products continue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returned to the main pane contains the number of frames initially loaded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96-frame product that moved to the side pane now contains only 8 frames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00"/>
          </w:tcPr>
          <w:p w:rsidR="006F2C73" w:rsidRPr="004A3DC1" w:rsidRDefault="006F2C73" w:rsidP="004A3DC1">
            <w:pPr>
              <w:pStyle w:val="Tableheading"/>
              <w:snapToGrid w:val="0"/>
              <w:spacing w:beforeLines="20" w:before="48" w:afterLines="20" w:after="48"/>
              <w:jc w:val="left"/>
              <w:rPr>
                <w:rFonts w:ascii="Arial" w:hAnsi="Arial" w:cs="Arial"/>
                <w:bCs/>
                <w:szCs w:val="22"/>
              </w:rPr>
            </w:pPr>
            <w:r w:rsidRPr="004A3DC1">
              <w:rPr>
                <w:rFonts w:ascii="Arial" w:hAnsi="Arial" w:cs="Arial"/>
                <w:bCs/>
                <w:szCs w:val="22"/>
              </w:rPr>
              <w:t>Move (swap) the 96-frame product back to the main pane</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 2812, 2814, 2816, 3014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96-frame product is in the main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Both products continue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returned to the side pane contains only 8 frames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299" w:name="_Ref386005059"/>
          </w:p>
        </w:tc>
        <w:bookmarkEnd w:id="299"/>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Verify five different products are running in all five panes of the CAVE-2 session continue looping and updating</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products continue looping and updating</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2810, 2812, 2814, 2816</w:t>
            </w: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Check the video file to ensure it was successfully captured.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The video displays</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E97910" w:rsidRPr="00294B7B" w:rsidTr="00371686">
        <w:trPr>
          <w:cantSplit/>
        </w:trPr>
        <w:tc>
          <w:tcPr>
            <w:tcW w:w="1020" w:type="dxa"/>
            <w:vAlign w:val="center"/>
          </w:tcPr>
          <w:p w:rsidR="00E97910" w:rsidRPr="009211C5" w:rsidRDefault="00E97910" w:rsidP="00371686">
            <w:pPr>
              <w:pStyle w:val="ListParagraph"/>
              <w:numPr>
                <w:ilvl w:val="0"/>
                <w:numId w:val="11"/>
              </w:numPr>
              <w:snapToGrid w:val="0"/>
              <w:spacing w:beforeLines="20" w:before="48" w:afterLines="20" w:after="48"/>
              <w:jc w:val="center"/>
              <w:rPr>
                <w:rFonts w:ascii="Arial" w:hAnsi="Arial" w:cs="Arial"/>
                <w:b/>
                <w:bCs/>
                <w:sz w:val="22"/>
                <w:szCs w:val="22"/>
              </w:rPr>
            </w:pPr>
            <w:bookmarkStart w:id="300" w:name="_Ref387063929"/>
          </w:p>
        </w:tc>
        <w:bookmarkEnd w:id="300"/>
        <w:tc>
          <w:tcPr>
            <w:tcW w:w="2641"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Stop the video recording if not completed.</w:t>
            </w:r>
          </w:p>
        </w:tc>
        <w:tc>
          <w:tcPr>
            <w:tcW w:w="1978" w:type="dxa"/>
            <w:gridSpan w:val="2"/>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r>
              <w:rPr>
                <w:rFonts w:ascii="Arial" w:hAnsi="Arial" w:cs="Arial"/>
                <w:b w:val="0"/>
                <w:bCs/>
                <w:szCs w:val="22"/>
              </w:rPr>
              <w:t>Video recording stopped</w:t>
            </w:r>
          </w:p>
        </w:tc>
        <w:tc>
          <w:tcPr>
            <w:tcW w:w="647"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c>
          <w:tcPr>
            <w:tcW w:w="3310" w:type="dxa"/>
          </w:tcPr>
          <w:p w:rsidR="00E97910" w:rsidRPr="009211C5" w:rsidRDefault="00E97910" w:rsidP="00371686">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FFC000"/>
            <w:vAlign w:val="center"/>
          </w:tcPr>
          <w:p w:rsidR="006F2C73" w:rsidRPr="009211C5" w:rsidRDefault="006F2C73" w:rsidP="004A3DC1">
            <w:pPr>
              <w:pStyle w:val="Tableheading"/>
              <w:keepNext/>
              <w:snapToGrid w:val="0"/>
              <w:spacing w:before="120" w:after="120"/>
              <w:rPr>
                <w:rFonts w:ascii="Arial" w:hAnsi="Arial" w:cs="Arial"/>
                <w:bCs/>
                <w:szCs w:val="22"/>
              </w:rPr>
            </w:pPr>
            <w:r w:rsidRPr="009211C5">
              <w:rPr>
                <w:rFonts w:ascii="Arial" w:hAnsi="Arial" w:cs="Arial"/>
                <w:bCs/>
                <w:szCs w:val="22"/>
              </w:rPr>
              <w:t>COMPLETION OF GOES-R West (Mode 3) AND GOES-R East (Mode 3) TEST</w:t>
            </w:r>
          </w:p>
          <w:p w:rsidR="006F2C73" w:rsidRPr="004A3DC1" w:rsidRDefault="006F2C73" w:rsidP="00A866AF">
            <w:pPr>
              <w:pStyle w:val="Tableheading"/>
              <w:keepNext/>
              <w:snapToGrid w:val="0"/>
              <w:spacing w:before="120" w:after="120"/>
              <w:jc w:val="left"/>
              <w:rPr>
                <w:rFonts w:ascii="Arial" w:hAnsi="Arial" w:cs="Arial"/>
                <w:b w:val="0"/>
                <w:bCs/>
                <w:szCs w:val="22"/>
              </w:rPr>
            </w:pPr>
            <w:r w:rsidRPr="009211C5">
              <w:rPr>
                <w:rFonts w:ascii="Arial" w:hAnsi="Arial" w:cs="Arial"/>
                <w:b w:val="0"/>
                <w:bCs/>
                <w:szCs w:val="22"/>
              </w:rPr>
              <w:t xml:space="preserve">At this point of the </w:t>
            </w:r>
            <w:r w:rsidRPr="004A3DC1">
              <w:rPr>
                <w:rFonts w:ascii="Arial" w:hAnsi="Arial" w:cs="Arial"/>
                <w:bCs/>
                <w:szCs w:val="22"/>
              </w:rPr>
              <w:t>FIRST</w:t>
            </w:r>
            <w:r w:rsidRPr="009211C5">
              <w:rPr>
                <w:rFonts w:ascii="Arial" w:hAnsi="Arial" w:cs="Arial"/>
                <w:b w:val="0"/>
                <w:bCs/>
                <w:szCs w:val="22"/>
              </w:rPr>
              <w:t xml:space="preserve"> test run of this test procedure, the </w:t>
            </w:r>
            <w:proofErr w:type="spellStart"/>
            <w:r w:rsidRPr="009211C5">
              <w:rPr>
                <w:rFonts w:ascii="Arial" w:hAnsi="Arial" w:cs="Arial"/>
                <w:b w:val="0"/>
                <w:bCs/>
                <w:szCs w:val="22"/>
              </w:rPr>
              <w:t>RaFTR</w:t>
            </w:r>
            <w:proofErr w:type="spellEnd"/>
            <w:r w:rsidRPr="009211C5">
              <w:rPr>
                <w:rFonts w:ascii="Arial" w:hAnsi="Arial" w:cs="Arial"/>
                <w:b w:val="0"/>
                <w:bCs/>
                <w:szCs w:val="22"/>
              </w:rPr>
              <w:t xml:space="preserve"> can be reconfigured to operate per the scenarios identified in Requirement 2815.</w:t>
            </w:r>
          </w:p>
        </w:tc>
      </w:tr>
      <w:tr w:rsidR="006F2C73" w:rsidRPr="009211C5" w:rsidTr="00883277">
        <w:trPr>
          <w:cantSplit/>
        </w:trPr>
        <w:tc>
          <w:tcPr>
            <w:tcW w:w="9596" w:type="dxa"/>
            <w:gridSpan w:val="6"/>
            <w:shd w:val="clear" w:color="auto" w:fill="EAF1DD" w:themeFill="accent3" w:themeFillTint="33"/>
            <w:vAlign w:val="center"/>
          </w:tcPr>
          <w:p w:rsidR="006F2C73" w:rsidRPr="009211C5" w:rsidRDefault="006F2C73" w:rsidP="00A866AF">
            <w:pPr>
              <w:pStyle w:val="Tableheading"/>
              <w:keepNext/>
              <w:snapToGrid w:val="0"/>
              <w:spacing w:before="120" w:after="120"/>
              <w:jc w:val="left"/>
              <w:rPr>
                <w:rFonts w:ascii="Arial" w:hAnsi="Arial" w:cs="Arial"/>
                <w:bCs/>
                <w:szCs w:val="22"/>
              </w:rPr>
            </w:pPr>
            <w:r w:rsidRPr="009211C5">
              <w:rPr>
                <w:rFonts w:ascii="Arial" w:hAnsi="Arial" w:cs="Arial"/>
                <w:bCs/>
                <w:szCs w:val="22"/>
              </w:rPr>
              <w:t>Concurrent Display and Performance</w:t>
            </w: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Allow the CAVE-1 and CAVE-2 sessions to continue to run to complete the current </w:t>
            </w:r>
            <w:r w:rsidRPr="004A3DC1">
              <w:rPr>
                <w:rFonts w:ascii="Arial" w:hAnsi="Arial" w:cs="Arial"/>
                <w:bCs/>
                <w:szCs w:val="22"/>
              </w:rPr>
              <w:t>24 hour</w:t>
            </w:r>
            <w:r w:rsidRPr="004A3DC1">
              <w:rPr>
                <w:rFonts w:ascii="Arial" w:hAnsi="Arial" w:cs="Arial"/>
                <w:b w:val="0"/>
                <w:bCs/>
                <w:szCs w:val="22"/>
              </w:rPr>
              <w:t xml:space="preserve"> </w:t>
            </w:r>
            <w:r w:rsidRPr="009211C5">
              <w:rPr>
                <w:rFonts w:ascii="Arial" w:hAnsi="Arial" w:cs="Arial"/>
                <w:b w:val="0"/>
                <w:bCs/>
                <w:szCs w:val="22"/>
              </w:rPr>
              <w:t>period</w:t>
            </w:r>
            <w:r>
              <w:rPr>
                <w:rFonts w:ascii="Arial" w:hAnsi="Arial" w:cs="Arial"/>
                <w:b w:val="0"/>
                <w:bCs/>
                <w:szCs w:val="22"/>
              </w:rPr>
              <w:t xml:space="preserve"> (from current test start)</w:t>
            </w:r>
            <w:r w:rsidRPr="009211C5">
              <w:rPr>
                <w:rFonts w:ascii="Arial" w:hAnsi="Arial" w:cs="Arial"/>
                <w:b w:val="0"/>
                <w:bCs/>
                <w:szCs w:val="22"/>
              </w:rPr>
              <w: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Periodically monitor CAVE-1 and CAVE-2 sessions</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Periodically swap </w:t>
            </w:r>
            <w:r>
              <w:rPr>
                <w:rFonts w:ascii="Arial" w:hAnsi="Arial" w:cs="Arial"/>
                <w:b w:val="0"/>
                <w:bCs/>
                <w:szCs w:val="22"/>
              </w:rPr>
              <w:t xml:space="preserve">products between the main and side </w:t>
            </w:r>
            <w:r w:rsidRPr="009211C5">
              <w:rPr>
                <w:rFonts w:ascii="Arial" w:hAnsi="Arial" w:cs="Arial"/>
                <w:b w:val="0"/>
                <w:bCs/>
                <w:szCs w:val="22"/>
              </w:rPr>
              <w:t>panes in both sessions.</w:t>
            </w:r>
          </w:p>
          <w:p w:rsidR="006F2C73" w:rsidRPr="009211C5" w:rsidRDefault="006F2C73" w:rsidP="00616330">
            <w:pPr>
              <w:pStyle w:val="Tableheading"/>
              <w:snapToGrid w:val="0"/>
              <w:spacing w:beforeLines="20" w:before="48" w:afterLines="20" w:after="48"/>
              <w:ind w:left="90"/>
              <w:jc w:val="left"/>
              <w:rPr>
                <w:rFonts w:ascii="Arial" w:hAnsi="Arial" w:cs="Arial"/>
                <w:bCs/>
                <w:szCs w:val="22"/>
              </w:rPr>
            </w:pPr>
            <w:r w:rsidRPr="009211C5">
              <w:rPr>
                <w:rFonts w:ascii="Arial" w:hAnsi="Arial" w:cs="Arial"/>
                <w:bCs/>
                <w:szCs w:val="22"/>
                <w:highlight w:val="yellow"/>
              </w:rPr>
              <w:t>IMPORTANT:  Always return the 96-frame product to the main pane.</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2807, 2810, 2812, 2814, 2816, 3014</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Products swap without issue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Products continue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No system slowdowns or crashes occur</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Pr>
          <w:p w:rsidR="006F2C73" w:rsidRPr="009211C5" w:rsidRDefault="006F2C73" w:rsidP="00616330">
            <w:pPr>
              <w:pStyle w:val="Tableheading"/>
              <w:snapToGrid w:val="0"/>
              <w:spacing w:beforeLines="20" w:before="48" w:afterLines="20" w:after="48"/>
              <w:ind w:left="432"/>
              <w:jc w:val="left"/>
              <w:rPr>
                <w:rFonts w:ascii="Arial" w:hAnsi="Arial" w:cs="Arial"/>
                <w:bCs/>
                <w:color w:val="FF0000"/>
                <w:sz w:val="24"/>
                <w:szCs w:val="24"/>
                <w:highlight w:val="yellow"/>
              </w:rPr>
            </w:pPr>
            <w:r w:rsidRPr="009211C5">
              <w:rPr>
                <w:rFonts w:ascii="Arial" w:hAnsi="Arial" w:cs="Arial"/>
                <w:bCs/>
                <w:color w:val="FF0000"/>
                <w:sz w:val="24"/>
                <w:szCs w:val="24"/>
                <w:highlight w:val="yellow"/>
              </w:rPr>
              <w:t>IMPORTANT:</w:t>
            </w:r>
            <w:r w:rsidRPr="009211C5">
              <w:rPr>
                <w:rFonts w:ascii="Arial" w:hAnsi="Arial" w:cs="Arial"/>
                <w:bCs/>
                <w:color w:val="FF0000"/>
                <w:sz w:val="24"/>
                <w:szCs w:val="24"/>
                <w:highlight w:val="yellow"/>
              </w:rPr>
              <w:tab/>
            </w:r>
            <w:r w:rsidRPr="009211C5">
              <w:rPr>
                <w:rFonts w:ascii="Arial" w:hAnsi="Arial" w:cs="Arial"/>
                <w:bCs/>
                <w:sz w:val="24"/>
                <w:szCs w:val="24"/>
                <w:highlight w:val="yellow"/>
              </w:rPr>
              <w:t>DO NOT STOP LOOPING OF ANY PRODUCT</w:t>
            </w:r>
          </w:p>
        </w:tc>
      </w:tr>
      <w:tr w:rsidR="006F2C73" w:rsidRPr="009211C5" w:rsidTr="00883277">
        <w:trPr>
          <w:cantSplit/>
        </w:trPr>
        <w:tc>
          <w:tcPr>
            <w:tcW w:w="9596" w:type="dxa"/>
            <w:gridSpan w:val="6"/>
            <w:shd w:val="clear" w:color="auto" w:fill="EAF1DD" w:themeFill="accent3" w:themeFillTint="33"/>
          </w:tcPr>
          <w:p w:rsidR="00F647C4" w:rsidRDefault="00F647C4" w:rsidP="00F647C4">
            <w:pPr>
              <w:pStyle w:val="StyleHeading1Heading1-MUOSTimesNewRoman"/>
              <w:pageBreakBefore w:val="0"/>
              <w:numPr>
                <w:ilvl w:val="1"/>
                <w:numId w:val="10"/>
              </w:numPr>
              <w:ind w:left="550"/>
              <w:rPr>
                <w:rFonts w:ascii="Arial" w:hAnsi="Arial"/>
                <w:b w:val="0"/>
                <w:bCs w:val="0"/>
                <w:szCs w:val="22"/>
              </w:rPr>
            </w:pPr>
            <w:bookmarkStart w:id="301" w:name="_Ref386519708"/>
            <w:bookmarkStart w:id="302" w:name="_Ref386519860"/>
            <w:bookmarkStart w:id="303" w:name="_Toc386699517"/>
            <w:r>
              <w:rPr>
                <w:rFonts w:ascii="Arial" w:hAnsi="Arial"/>
                <w:b w:val="0"/>
                <w:bCs w:val="0"/>
                <w:szCs w:val="22"/>
              </w:rPr>
              <w:t xml:space="preserve">AWIPS </w:t>
            </w:r>
            <w:bookmarkEnd w:id="301"/>
            <w:r w:rsidR="001E390F">
              <w:rPr>
                <w:rFonts w:ascii="Arial" w:hAnsi="Arial"/>
                <w:b w:val="0"/>
                <w:bCs w:val="0"/>
                <w:szCs w:val="22"/>
              </w:rPr>
              <w:t>Performance</w:t>
            </w:r>
            <w:bookmarkEnd w:id="302"/>
            <w:bookmarkEnd w:id="303"/>
          </w:p>
          <w:p w:rsidR="006F2C73" w:rsidRPr="009211C5" w:rsidRDefault="006F2C73" w:rsidP="004A3DC1">
            <w:pPr>
              <w:pStyle w:val="Tableheading"/>
              <w:snapToGrid w:val="0"/>
              <w:spacing w:before="60" w:after="120"/>
              <w:jc w:val="left"/>
              <w:rPr>
                <w:rFonts w:ascii="Arial" w:hAnsi="Arial" w:cs="Arial"/>
                <w:b w:val="0"/>
                <w:bCs/>
                <w:szCs w:val="22"/>
              </w:rPr>
            </w:pPr>
            <w:r w:rsidRPr="009211C5">
              <w:rPr>
                <w:rFonts w:ascii="Arial" w:hAnsi="Arial" w:cs="Arial"/>
                <w:b w:val="0"/>
                <w:bCs/>
                <w:szCs w:val="22"/>
              </w:rPr>
              <w:t xml:space="preserve">This section demonstrates </w:t>
            </w:r>
            <w:r w:rsidR="00F647C4">
              <w:rPr>
                <w:rFonts w:ascii="Arial" w:hAnsi="Arial" w:cs="Arial"/>
                <w:b w:val="0"/>
                <w:bCs/>
                <w:szCs w:val="22"/>
              </w:rPr>
              <w:t>AWIPS Performance in the processing</w:t>
            </w:r>
            <w:r w:rsidRPr="009211C5">
              <w:rPr>
                <w:rFonts w:ascii="Arial" w:hAnsi="Arial" w:cs="Arial"/>
                <w:b w:val="0"/>
                <w:bCs/>
                <w:szCs w:val="22"/>
              </w:rPr>
              <w:t xml:space="preserve"> of GOES-R imagery data as defined by the following requirements:</w:t>
            </w:r>
          </w:p>
          <w:p w:rsidR="006F2C73" w:rsidRPr="009211C5" w:rsidRDefault="006F2C73" w:rsidP="004A3DC1">
            <w:pPr>
              <w:spacing w:before="40" w:after="40"/>
              <w:ind w:left="720" w:hanging="720"/>
              <w:rPr>
                <w:rFonts w:ascii="Arial" w:hAnsi="Arial" w:cs="Arial"/>
                <w:sz w:val="22"/>
                <w:szCs w:val="22"/>
              </w:rPr>
            </w:pPr>
            <w:r w:rsidRPr="009211C5">
              <w:rPr>
                <w:rFonts w:ascii="Arial" w:hAnsi="Arial" w:cs="Arial"/>
                <w:bCs/>
                <w:sz w:val="22"/>
                <w:szCs w:val="22"/>
              </w:rPr>
              <w:t>2809.</w:t>
            </w:r>
            <w:r w:rsidRPr="009211C5">
              <w:rPr>
                <w:rFonts w:ascii="Arial" w:hAnsi="Arial" w:cs="Arial"/>
                <w:sz w:val="22"/>
                <w:szCs w:val="22"/>
              </w:rPr>
              <w:tab/>
              <w:t xml:space="preserve">EDEX Features.  Demonstrate EDEX decode/store/retention/purge of the </w:t>
            </w:r>
            <w:proofErr w:type="spellStart"/>
            <w:r w:rsidRPr="009211C5">
              <w:rPr>
                <w:rFonts w:ascii="Arial" w:hAnsi="Arial" w:cs="Arial"/>
                <w:sz w:val="22"/>
                <w:szCs w:val="22"/>
              </w:rPr>
              <w:t>RaFTR</w:t>
            </w:r>
            <w:proofErr w:type="spellEnd"/>
            <w:r w:rsidRPr="009211C5">
              <w:rPr>
                <w:rFonts w:ascii="Arial" w:hAnsi="Arial" w:cs="Arial"/>
                <w:sz w:val="22"/>
                <w:szCs w:val="22"/>
              </w:rPr>
              <w:t xml:space="preserve"> stream.</w:t>
            </w:r>
          </w:p>
          <w:p w:rsidR="006F2C73" w:rsidRPr="009211C5" w:rsidRDefault="006F2C73" w:rsidP="004A3DC1">
            <w:pPr>
              <w:spacing w:before="40" w:after="40"/>
              <w:ind w:left="720" w:hanging="720"/>
              <w:rPr>
                <w:rFonts w:ascii="Arial" w:hAnsi="Arial" w:cs="Arial"/>
                <w:sz w:val="22"/>
                <w:szCs w:val="22"/>
              </w:rPr>
            </w:pPr>
            <w:r w:rsidRPr="009211C5">
              <w:rPr>
                <w:rFonts w:ascii="Arial" w:hAnsi="Arial" w:cs="Arial"/>
                <w:bCs/>
                <w:sz w:val="22"/>
                <w:szCs w:val="22"/>
              </w:rPr>
              <w:t>2810.</w:t>
            </w:r>
            <w:r w:rsidRPr="009211C5">
              <w:rPr>
                <w:rFonts w:ascii="Arial" w:hAnsi="Arial" w:cs="Arial"/>
                <w:bCs/>
                <w:sz w:val="22"/>
                <w:szCs w:val="22"/>
              </w:rPr>
              <w:tab/>
              <w:t xml:space="preserve">AWIPS performance.  Ascertain and characterize the capability of the AWIPS software and development/test configuration to keep up with </w:t>
            </w:r>
            <w:proofErr w:type="spellStart"/>
            <w:r w:rsidRPr="009211C5">
              <w:rPr>
                <w:rFonts w:ascii="Arial" w:hAnsi="Arial" w:cs="Arial"/>
                <w:bCs/>
                <w:sz w:val="22"/>
                <w:szCs w:val="22"/>
              </w:rPr>
              <w:t>RaFTR's</w:t>
            </w:r>
            <w:proofErr w:type="spellEnd"/>
            <w:r w:rsidRPr="009211C5">
              <w:rPr>
                <w:rFonts w:ascii="Arial" w:hAnsi="Arial" w:cs="Arial"/>
                <w:bCs/>
                <w:sz w:val="22"/>
                <w:szCs w:val="22"/>
              </w:rPr>
              <w:t xml:space="preserve"> </w:t>
            </w:r>
            <w:r w:rsidR="00216B46">
              <w:rPr>
                <w:rFonts w:ascii="Arial" w:hAnsi="Arial" w:cs="Arial"/>
                <w:bCs/>
                <w:sz w:val="22"/>
                <w:szCs w:val="22"/>
              </w:rPr>
              <w:t>real-time</w:t>
            </w:r>
            <w:r w:rsidRPr="009211C5">
              <w:rPr>
                <w:rFonts w:ascii="Arial" w:hAnsi="Arial" w:cs="Arial"/>
                <w:bCs/>
                <w:sz w:val="22"/>
                <w:szCs w:val="22"/>
              </w:rPr>
              <w:t xml:space="preserve"> transmission of the full GS-F&amp;PS Appendix E data flow loading. Any chokepoints and/or bottlenecks shall be identified. This includes all of the AWIPS II functionality: ingest, decode, store, retain, display, and purge.</w:t>
            </w:r>
          </w:p>
        </w:tc>
      </w:tr>
      <w:tr w:rsidR="006F2C73" w:rsidRPr="009211C5" w:rsidTr="00883277">
        <w:trPr>
          <w:cantSplit/>
        </w:trPr>
        <w:tc>
          <w:tcPr>
            <w:tcW w:w="9596" w:type="dxa"/>
            <w:gridSpan w:val="6"/>
            <w:shd w:val="clear" w:color="auto" w:fill="FFFFCC"/>
          </w:tcPr>
          <w:p w:rsidR="006F2C73" w:rsidRPr="009211C5" w:rsidRDefault="006F2C73" w:rsidP="004A3DC1">
            <w:pPr>
              <w:pStyle w:val="Tableheading"/>
              <w:snapToGrid w:val="0"/>
              <w:spacing w:beforeLines="20" w:before="48" w:afterLines="20" w:after="48"/>
              <w:ind w:left="720" w:hanging="720"/>
              <w:jc w:val="left"/>
              <w:rPr>
                <w:rFonts w:ascii="Arial" w:hAnsi="Arial" w:cs="Arial"/>
                <w:bCs/>
                <w:szCs w:val="22"/>
              </w:rPr>
            </w:pPr>
            <w:r>
              <w:rPr>
                <w:rFonts w:ascii="Arial" w:hAnsi="Arial" w:cs="Arial"/>
                <w:bCs/>
                <w:szCs w:val="22"/>
              </w:rPr>
              <w:t>Note</w:t>
            </w:r>
            <w:r w:rsidRPr="009211C5">
              <w:rPr>
                <w:rFonts w:ascii="Arial" w:hAnsi="Arial" w:cs="Arial"/>
                <w:bCs/>
                <w:szCs w:val="22"/>
              </w:rPr>
              <w:t>:</w:t>
            </w:r>
            <w:r w:rsidRPr="009211C5">
              <w:rPr>
                <w:rFonts w:ascii="Arial" w:hAnsi="Arial" w:cs="Arial"/>
                <w:bCs/>
                <w:szCs w:val="22"/>
              </w:rPr>
              <w:tab/>
            </w:r>
            <w:r w:rsidRPr="009211C5">
              <w:rPr>
                <w:rFonts w:ascii="Arial" w:hAnsi="Arial" w:cs="Arial"/>
              </w:rPr>
              <w:t>Both the baseline and the test performance metrics should be collected over a full 24 hour period, preferably starting at and covering the same period (i.e., 0600z – 0559z).</w:t>
            </w: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Verify the system has been running for 24 hours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No issues or problems were experienced, all products continued to load, process and update.</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Open a terminal and execute the following performance metrics collection script: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getStats.sh</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Cs/>
                <w:sz w:val="20"/>
                <w:szCs w:val="20"/>
              </w:rPr>
              <w:t>Follow instructions as prompted:</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sz w:val="20"/>
                <w:szCs w:val="20"/>
              </w:rPr>
              <w:t>Hitting return without entering a date/time will collect the latest 24-hr period</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A list of Ingest Processing Metrics is produced for the previous 24 hours (or the period set when executing the script)</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29B0"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Collect the following log(s) for later analysis and review:</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29B0"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4A3DC1" w:rsidRDefault="006F2C73" w:rsidP="004A3DC1">
            <w:pPr>
              <w:pStyle w:val="Tableheading"/>
              <w:snapToGrid w:val="0"/>
              <w:spacing w:beforeLines="20" w:before="48" w:afterLines="20" w:after="48"/>
              <w:ind w:left="720" w:hanging="720"/>
              <w:jc w:val="left"/>
              <w:rPr>
                <w:rFonts w:ascii="Arial" w:hAnsi="Arial" w:cs="Arial"/>
                <w:bCs/>
                <w:szCs w:val="22"/>
              </w:rPr>
            </w:pPr>
            <w:r w:rsidRPr="004A3DC1">
              <w:rPr>
                <w:rFonts w:ascii="Arial" w:hAnsi="Arial" w:cs="Arial"/>
                <w:bCs/>
                <w:szCs w:val="22"/>
              </w:rPr>
              <w:t>N</w:t>
            </w:r>
            <w:r>
              <w:rPr>
                <w:rFonts w:ascii="Arial" w:hAnsi="Arial" w:cs="Arial"/>
                <w:bCs/>
                <w:szCs w:val="22"/>
              </w:rPr>
              <w:t>ote</w:t>
            </w:r>
            <w:r w:rsidRPr="009229B0">
              <w:rPr>
                <w:rFonts w:ascii="Arial" w:hAnsi="Arial" w:cs="Arial"/>
                <w:bCs/>
                <w:szCs w:val="22"/>
              </w:rPr>
              <w:t>:</w:t>
            </w:r>
            <w:r w:rsidRPr="004A3DC1">
              <w:rPr>
                <w:rFonts w:ascii="Arial" w:hAnsi="Arial" w:cs="Arial"/>
                <w:b w:val="0"/>
                <w:bCs/>
                <w:szCs w:val="22"/>
              </w:rPr>
              <w:tab/>
              <w:t>At this time GOES-R data is not captured in the satellite log.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29B0"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29B0" w:rsidRDefault="006F2C73" w:rsidP="004A3DC1">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edex-ingest-yyyymmdd.log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29B0"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Logs are collected</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Review/compare the Ingest Processing Metrics results against baseline performance to determine whether Satellite Ingest and Latency performance has been affected by  the processing of GOES-R data</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Satellite Ingest performance is consistent with the Baseline Performance results collected previously</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Satellite Latency performance is consistent with the Baseline Performance results collected previously</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Cs/>
                <w:szCs w:val="22"/>
              </w:rPr>
              <w:t>pgadmin</w:t>
            </w:r>
            <w:proofErr w:type="spellEnd"/>
            <w:r w:rsidRPr="009211C5">
              <w:rPr>
                <w:rFonts w:ascii="Arial" w:hAnsi="Arial" w:cs="Arial"/>
                <w:b w:val="0"/>
                <w:bCs/>
                <w:szCs w:val="22"/>
              </w:rPr>
              <w:t xml:space="preserve"> menu bar </w:t>
            </w:r>
            <w:r w:rsidRPr="009211C5">
              <w:rPr>
                <w:rFonts w:ascii="Arial" w:hAnsi="Arial" w:cs="Arial"/>
                <w:bCs/>
                <w:szCs w:val="22"/>
              </w:rPr>
              <w:t>click</w:t>
            </w:r>
            <w:r w:rsidRPr="009211C5">
              <w:rPr>
                <w:rFonts w:ascii="Arial" w:hAnsi="Arial" w:cs="Arial"/>
                <w:b w:val="0"/>
                <w:bCs/>
                <w:szCs w:val="22"/>
              </w:rPr>
              <w:t xml:space="preserve"> on the </w:t>
            </w:r>
            <w:r w:rsidRPr="009211C5">
              <w:rPr>
                <w:rFonts w:ascii="Arial" w:hAnsi="Arial" w:cs="Arial"/>
                <w:bCs/>
                <w:szCs w:val="22"/>
              </w:rPr>
              <w:t>SQL icon.</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A query dialog is opened</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bookmarkStart w:id="304" w:name="_Ref372700005"/>
          </w:p>
        </w:tc>
        <w:bookmarkEnd w:id="304"/>
        <w:tc>
          <w:tcPr>
            <w:tcW w:w="8576" w:type="dxa"/>
            <w:gridSpan w:val="5"/>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 w:val="0"/>
                <w:bCs/>
                <w:szCs w:val="22"/>
              </w:rPr>
              <w:t>pgadmin</w:t>
            </w:r>
            <w:proofErr w:type="spellEnd"/>
            <w:r w:rsidRPr="009211C5">
              <w:rPr>
                <w:rFonts w:ascii="Arial" w:hAnsi="Arial" w:cs="Arial"/>
                <w:b w:val="0"/>
                <w:bCs/>
                <w:szCs w:val="22"/>
              </w:rPr>
              <w:t xml:space="preserve"> query dialog execute the following </w:t>
            </w:r>
            <w:proofErr w:type="spellStart"/>
            <w:r w:rsidRPr="009211C5">
              <w:rPr>
                <w:rFonts w:ascii="Arial" w:hAnsi="Arial" w:cs="Arial"/>
                <w:b w:val="0"/>
                <w:bCs/>
                <w:szCs w:val="22"/>
              </w:rPr>
              <w:t>sql</w:t>
            </w:r>
            <w:proofErr w:type="spellEnd"/>
            <w:r w:rsidRPr="009211C5">
              <w:rPr>
                <w:rFonts w:ascii="Arial" w:hAnsi="Arial" w:cs="Arial"/>
                <w:b w:val="0"/>
                <w:bCs/>
                <w:szCs w:val="22"/>
              </w:rPr>
              <w:t xml:space="preserve"> command to collect GOES-R processing statistics from the database:</w:t>
            </w:r>
          </w:p>
          <w:p w:rsidR="006F2C73" w:rsidRPr="009211C5" w:rsidRDefault="006F2C73" w:rsidP="004A3DC1">
            <w:pPr>
              <w:pStyle w:val="Tableheading"/>
              <w:snapToGrid w:val="0"/>
              <w:spacing w:beforeLines="20" w:before="48" w:afterLines="20" w:after="48"/>
              <w:jc w:val="left"/>
              <w:rPr>
                <w:rFonts w:ascii="Arial" w:hAnsi="Arial" w:cs="Arial"/>
                <w:b w:val="0"/>
                <w:bCs/>
                <w:sz w:val="16"/>
                <w:szCs w:val="16"/>
              </w:rPr>
            </w:pP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select</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w:t>
            </w:r>
            <w:proofErr w:type="gramStart"/>
            <w:r w:rsidRPr="009211C5">
              <w:rPr>
                <w:rFonts w:ascii="Arial" w:hAnsi="Arial" w:cs="Arial"/>
                <w:b w:val="0"/>
                <w:bCs/>
                <w:i/>
                <w:color w:val="3333FF"/>
                <w:sz w:val="20"/>
                <w:szCs w:val="20"/>
              </w:rPr>
              <w:t>substring(</w:t>
            </w:r>
            <w:proofErr w:type="gramEnd"/>
            <w:r w:rsidRPr="009211C5">
              <w:rPr>
                <w:rFonts w:ascii="Arial" w:hAnsi="Arial" w:cs="Arial"/>
                <w:b w:val="0"/>
                <w:bCs/>
                <w:i/>
                <w:color w:val="3333FF"/>
                <w:sz w:val="20"/>
                <w:szCs w:val="20"/>
              </w:rPr>
              <w:t xml:space="preserve">grouping from 'value=\"(.*?)\"') as </w:t>
            </w:r>
            <w:proofErr w:type="spellStart"/>
            <w:r w:rsidRPr="009211C5">
              <w:rPr>
                <w:rFonts w:ascii="Arial" w:hAnsi="Arial" w:cs="Arial"/>
                <w:b w:val="0"/>
                <w:bCs/>
                <w:i/>
                <w:color w:val="3333FF"/>
                <w:sz w:val="20"/>
                <w:szCs w:val="20"/>
              </w:rPr>
              <w:t>pluginName</w:t>
            </w:r>
            <w:proofErr w:type="spellEnd"/>
            <w:r w:rsidRPr="009211C5">
              <w:rPr>
                <w:rFonts w:ascii="Arial" w:hAnsi="Arial" w:cs="Arial"/>
                <w:b w:val="0"/>
                <w:bCs/>
                <w:i/>
                <w:color w:val="3333FF"/>
                <w:sz w:val="20"/>
                <w:szCs w:val="20"/>
              </w:rPr>
              <w:t>,</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field, </w:t>
            </w:r>
            <w:proofErr w:type="spellStart"/>
            <w:r w:rsidRPr="009211C5">
              <w:rPr>
                <w:rFonts w:ascii="Arial" w:hAnsi="Arial" w:cs="Arial"/>
                <w:b w:val="0"/>
                <w:bCs/>
                <w:i/>
                <w:color w:val="3333FF"/>
                <w:sz w:val="20"/>
                <w:szCs w:val="20"/>
              </w:rPr>
              <w:t>TO_char</w:t>
            </w:r>
            <w:proofErr w:type="spellEnd"/>
            <w:r w:rsidRPr="009211C5">
              <w:rPr>
                <w:rFonts w:ascii="Arial" w:hAnsi="Arial" w:cs="Arial"/>
                <w:b w:val="0"/>
                <w:bCs/>
                <w:i/>
                <w:color w:val="3333FF"/>
                <w:sz w:val="20"/>
                <w:szCs w:val="20"/>
              </w:rPr>
              <w:t>(</w:t>
            </w:r>
            <w:proofErr w:type="spellStart"/>
            <w:r w:rsidRPr="009211C5">
              <w:rPr>
                <w:rFonts w:ascii="Arial" w:hAnsi="Arial" w:cs="Arial"/>
                <w:b w:val="0"/>
                <w:bCs/>
                <w:i/>
                <w:color w:val="3333FF"/>
                <w:sz w:val="20"/>
                <w:szCs w:val="20"/>
              </w:rPr>
              <w:t>endDate</w:t>
            </w:r>
            <w:proofErr w:type="spellEnd"/>
            <w:r w:rsidRPr="009211C5">
              <w:rPr>
                <w:rFonts w:ascii="Arial" w:hAnsi="Arial" w:cs="Arial"/>
                <w:b w:val="0"/>
                <w:bCs/>
                <w:i/>
                <w:color w:val="3333FF"/>
                <w:sz w:val="20"/>
                <w:szCs w:val="20"/>
              </w:rPr>
              <w:t>, 'YYYY-MM-DD HH24') as period,</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SUM(sum)/SUM(count) as </w:t>
            </w:r>
            <w:proofErr w:type="spellStart"/>
            <w:r w:rsidRPr="009211C5">
              <w:rPr>
                <w:rFonts w:ascii="Arial" w:hAnsi="Arial" w:cs="Arial"/>
                <w:b w:val="0"/>
                <w:bCs/>
                <w:i/>
                <w:color w:val="3333FF"/>
                <w:sz w:val="20"/>
                <w:szCs w:val="20"/>
              </w:rPr>
              <w:t>avg</w:t>
            </w:r>
            <w:proofErr w:type="spellEnd"/>
            <w:r w:rsidRPr="009211C5">
              <w:rPr>
                <w:rFonts w:ascii="Arial" w:hAnsi="Arial" w:cs="Arial"/>
                <w:b w:val="0"/>
                <w:bCs/>
                <w:i/>
                <w:color w:val="3333FF"/>
                <w:sz w:val="20"/>
                <w:szCs w:val="20"/>
              </w:rPr>
              <w:t>,</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max(max) as max,</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SUM(count) as </w:t>
            </w:r>
            <w:proofErr w:type="spellStart"/>
            <w:r w:rsidRPr="009211C5">
              <w:rPr>
                <w:rFonts w:ascii="Arial" w:hAnsi="Arial" w:cs="Arial"/>
                <w:b w:val="0"/>
                <w:bCs/>
                <w:i/>
                <w:color w:val="3333FF"/>
                <w:sz w:val="20"/>
                <w:szCs w:val="20"/>
              </w:rPr>
              <w:t>totalCount</w:t>
            </w:r>
            <w:proofErr w:type="spellEnd"/>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from </w:t>
            </w:r>
            <w:proofErr w:type="spellStart"/>
            <w:r w:rsidRPr="009211C5">
              <w:rPr>
                <w:rFonts w:ascii="Arial" w:hAnsi="Arial" w:cs="Arial"/>
                <w:b w:val="0"/>
                <w:bCs/>
                <w:i/>
                <w:color w:val="3333FF"/>
                <w:sz w:val="20"/>
                <w:szCs w:val="20"/>
              </w:rPr>
              <w:t>metadata.events.aggregate</w:t>
            </w:r>
            <w:proofErr w:type="spellEnd"/>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where </w:t>
            </w:r>
            <w:proofErr w:type="spellStart"/>
            <w:r w:rsidRPr="009211C5">
              <w:rPr>
                <w:rFonts w:ascii="Arial" w:hAnsi="Arial" w:cs="Arial"/>
                <w:b w:val="0"/>
                <w:bCs/>
                <w:i/>
                <w:color w:val="3333FF"/>
                <w:sz w:val="20"/>
                <w:szCs w:val="20"/>
              </w:rPr>
              <w:t>eventtype</w:t>
            </w:r>
            <w:proofErr w:type="spellEnd"/>
            <w:r w:rsidRPr="009211C5">
              <w:rPr>
                <w:rFonts w:ascii="Arial" w:hAnsi="Arial" w:cs="Arial"/>
                <w:b w:val="0"/>
                <w:bCs/>
                <w:i/>
                <w:color w:val="3333FF"/>
                <w:sz w:val="20"/>
                <w:szCs w:val="20"/>
              </w:rPr>
              <w:t>='</w:t>
            </w:r>
            <w:proofErr w:type="spellStart"/>
            <w:r w:rsidRPr="009211C5">
              <w:rPr>
                <w:rFonts w:ascii="Arial" w:hAnsi="Arial" w:cs="Arial"/>
                <w:b w:val="0"/>
                <w:bCs/>
                <w:i/>
                <w:color w:val="3333FF"/>
                <w:sz w:val="20"/>
                <w:szCs w:val="20"/>
              </w:rPr>
              <w:t>com.raytheon.uf.common.stats.ProcessEvent</w:t>
            </w:r>
            <w:proofErr w:type="spellEnd"/>
            <w:r w:rsidRPr="009211C5">
              <w:rPr>
                <w:rFonts w:ascii="Arial" w:hAnsi="Arial" w:cs="Arial"/>
                <w:b w:val="0"/>
                <w:bCs/>
                <w:i/>
                <w:color w:val="3333FF"/>
                <w:sz w:val="20"/>
                <w:szCs w:val="20"/>
              </w:rPr>
              <w:t>' and</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w:t>
            </w:r>
            <w:proofErr w:type="gramStart"/>
            <w:r w:rsidRPr="009211C5">
              <w:rPr>
                <w:rFonts w:ascii="Arial" w:hAnsi="Arial" w:cs="Arial"/>
                <w:b w:val="0"/>
                <w:bCs/>
                <w:i/>
                <w:color w:val="3333FF"/>
                <w:sz w:val="20"/>
                <w:szCs w:val="20"/>
              </w:rPr>
              <w:t>substring(</w:t>
            </w:r>
            <w:proofErr w:type="gramEnd"/>
            <w:r w:rsidRPr="009211C5">
              <w:rPr>
                <w:rFonts w:ascii="Arial" w:hAnsi="Arial" w:cs="Arial"/>
                <w:b w:val="0"/>
                <w:bCs/>
                <w:i/>
                <w:color w:val="3333FF"/>
                <w:sz w:val="20"/>
                <w:szCs w:val="20"/>
              </w:rPr>
              <w:t>grouping from 'value=\"(.*?)\"') = 'goes-r'</w:t>
            </w:r>
          </w:p>
          <w:p w:rsidR="006F2C73" w:rsidRPr="009211C5" w:rsidRDefault="006F2C73" w:rsidP="004A3DC1">
            <w:pPr>
              <w:pStyle w:val="Tableheading"/>
              <w:snapToGrid w:val="0"/>
              <w:spacing w:beforeLines="20" w:before="48" w:afterLines="20" w:after="48"/>
              <w:jc w:val="left"/>
              <w:rPr>
                <w:rFonts w:ascii="Arial" w:hAnsi="Arial" w:cs="Arial"/>
                <w:b w:val="0"/>
                <w:bCs/>
                <w:i/>
                <w:color w:val="3333FF"/>
                <w:sz w:val="20"/>
                <w:szCs w:val="20"/>
              </w:rPr>
            </w:pPr>
            <w:r w:rsidRPr="009211C5">
              <w:rPr>
                <w:rFonts w:ascii="Arial" w:hAnsi="Arial" w:cs="Arial"/>
                <w:b w:val="0"/>
                <w:bCs/>
                <w:i/>
                <w:color w:val="3333FF"/>
                <w:sz w:val="20"/>
                <w:szCs w:val="20"/>
              </w:rPr>
              <w:t xml:space="preserve">   group by </w:t>
            </w:r>
            <w:proofErr w:type="spellStart"/>
            <w:r w:rsidRPr="009211C5">
              <w:rPr>
                <w:rFonts w:ascii="Arial" w:hAnsi="Arial" w:cs="Arial"/>
                <w:b w:val="0"/>
                <w:bCs/>
                <w:i/>
                <w:color w:val="3333FF"/>
                <w:sz w:val="20"/>
                <w:szCs w:val="20"/>
              </w:rPr>
              <w:t>pluginName</w:t>
            </w:r>
            <w:proofErr w:type="spellEnd"/>
            <w:r w:rsidRPr="009211C5">
              <w:rPr>
                <w:rFonts w:ascii="Arial" w:hAnsi="Arial" w:cs="Arial"/>
                <w:b w:val="0"/>
                <w:bCs/>
                <w:i/>
                <w:color w:val="3333FF"/>
                <w:sz w:val="20"/>
                <w:szCs w:val="20"/>
              </w:rPr>
              <w:t>, field, period</w:t>
            </w:r>
          </w:p>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i/>
                <w:color w:val="3333FF"/>
                <w:sz w:val="20"/>
                <w:szCs w:val="20"/>
              </w:rPr>
              <w:t xml:space="preserve">   order by period DESC, field DESC, </w:t>
            </w:r>
            <w:proofErr w:type="spellStart"/>
            <w:r w:rsidRPr="009211C5">
              <w:rPr>
                <w:rFonts w:ascii="Arial" w:hAnsi="Arial" w:cs="Arial"/>
                <w:b w:val="0"/>
                <w:bCs/>
                <w:i/>
                <w:color w:val="3333FF"/>
                <w:sz w:val="20"/>
                <w:szCs w:val="20"/>
              </w:rPr>
              <w:t>pluginName</w:t>
            </w:r>
            <w:proofErr w:type="spellEnd"/>
            <w:r w:rsidRPr="009211C5">
              <w:rPr>
                <w:rFonts w:ascii="Arial" w:hAnsi="Arial" w:cs="Arial"/>
                <w:b w:val="0"/>
                <w:bCs/>
                <w:i/>
                <w:color w:val="3333FF"/>
                <w:sz w:val="20"/>
                <w:szCs w:val="20"/>
              </w:rPr>
              <w:t>;</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GOES-R processing statistics are consistent with those of other satellite data processing statistics</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Results appear as shown below:</w:t>
            </w:r>
          </w:p>
          <w:p w:rsidR="006F2C73" w:rsidRPr="009211C5" w:rsidRDefault="006F2C73" w:rsidP="00616330">
            <w:pPr>
              <w:pStyle w:val="Tableheading"/>
              <w:snapToGrid w:val="0"/>
              <w:spacing w:beforeLines="20" w:before="48" w:afterLines="20" w:after="48"/>
              <w:jc w:val="left"/>
              <w:rPr>
                <w:rFonts w:ascii="Arial" w:hAnsi="Arial" w:cs="Arial"/>
                <w:b w:val="0"/>
                <w:bCs/>
                <w:sz w:val="16"/>
                <w:szCs w:val="16"/>
              </w:rPr>
            </w:pPr>
          </w:p>
          <w:p w:rsidR="006F2C73" w:rsidRPr="009211C5" w:rsidRDefault="006F2C73" w:rsidP="00616330">
            <w:pPr>
              <w:pStyle w:val="Tableheading"/>
              <w:snapToGrid w:val="0"/>
              <w:spacing w:beforeLines="20" w:before="48" w:afterLines="20" w:after="48"/>
              <w:jc w:val="left"/>
              <w:rPr>
                <w:rFonts w:ascii="Arial" w:hAnsi="Arial" w:cs="Arial"/>
                <w:b w:val="0"/>
                <w:bCs/>
                <w:sz w:val="18"/>
              </w:rPr>
            </w:pPr>
            <w:r w:rsidRPr="009211C5">
              <w:rPr>
                <w:rFonts w:ascii="Arial" w:hAnsi="Arial" w:cs="Arial"/>
                <w:b w:val="0"/>
                <w:bCs/>
                <w:szCs w:val="22"/>
                <w:u w:val="single"/>
              </w:rPr>
              <w:t>Sample Output</w:t>
            </w:r>
            <w:r w:rsidRPr="009211C5">
              <w:rPr>
                <w:rFonts w:ascii="Arial" w:hAnsi="Arial" w:cs="Arial"/>
                <w:b w:val="0"/>
                <w:bCs/>
                <w:szCs w:val="22"/>
              </w:rPr>
              <w:t>:</w:t>
            </w:r>
          </w:p>
          <w:p w:rsidR="006F2C73" w:rsidRPr="00206517" w:rsidRDefault="006F2C73" w:rsidP="00616330">
            <w:pPr>
              <w:pStyle w:val="Tableheading"/>
              <w:snapToGrid w:val="0"/>
              <w:spacing w:beforeLines="20" w:before="48" w:afterLines="20" w:after="48"/>
              <w:jc w:val="left"/>
              <w:rPr>
                <w:rFonts w:ascii="Arial" w:hAnsi="Arial" w:cs="Arial"/>
                <w:b w:val="0"/>
                <w:bCs/>
                <w:i/>
                <w:color w:val="3333FF"/>
                <w:sz w:val="18"/>
              </w:rPr>
            </w:pPr>
            <w:r w:rsidRPr="00206517">
              <w:rPr>
                <w:rFonts w:ascii="Arial" w:hAnsi="Arial" w:cs="Arial"/>
                <w:b w:val="0"/>
                <w:bCs/>
                <w:i/>
                <w:color w:val="3333FF"/>
                <w:sz w:val="18"/>
              </w:rPr>
              <w:t>"</w:t>
            </w:r>
            <w:proofErr w:type="spellStart"/>
            <w:r w:rsidRPr="00206517">
              <w:rPr>
                <w:rFonts w:ascii="Arial" w:hAnsi="Arial" w:cs="Arial"/>
                <w:b w:val="0"/>
                <w:bCs/>
                <w:i/>
                <w:color w:val="3333FF"/>
                <w:sz w:val="18"/>
              </w:rPr>
              <w:t>pluginname</w:t>
            </w:r>
            <w:proofErr w:type="spellEnd"/>
            <w:r w:rsidRPr="00206517">
              <w:rPr>
                <w:rFonts w:ascii="Arial" w:hAnsi="Arial" w:cs="Arial"/>
                <w:b w:val="0"/>
                <w:bCs/>
                <w:i/>
                <w:color w:val="3333FF"/>
                <w:sz w:val="18"/>
              </w:rPr>
              <w:t>";"field";"period";"</w:t>
            </w:r>
            <w:proofErr w:type="spellStart"/>
            <w:r w:rsidRPr="00206517">
              <w:rPr>
                <w:rFonts w:ascii="Arial" w:hAnsi="Arial" w:cs="Arial"/>
                <w:b w:val="0"/>
                <w:bCs/>
                <w:i/>
                <w:color w:val="3333FF"/>
                <w:sz w:val="18"/>
              </w:rPr>
              <w:t>avg</w:t>
            </w:r>
            <w:proofErr w:type="spellEnd"/>
            <w:r w:rsidRPr="00206517">
              <w:rPr>
                <w:rFonts w:ascii="Arial" w:hAnsi="Arial" w:cs="Arial"/>
                <w:b w:val="0"/>
                <w:bCs/>
                <w:i/>
                <w:color w:val="3333FF"/>
                <w:sz w:val="18"/>
              </w:rPr>
              <w:t>";"max";"</w:t>
            </w:r>
            <w:proofErr w:type="spellStart"/>
            <w:r w:rsidRPr="00206517">
              <w:rPr>
                <w:rFonts w:ascii="Arial" w:hAnsi="Arial" w:cs="Arial"/>
                <w:b w:val="0"/>
                <w:bCs/>
                <w:i/>
                <w:color w:val="3333FF"/>
                <w:sz w:val="18"/>
              </w:rPr>
              <w:t>totalcount</w:t>
            </w:r>
            <w:proofErr w:type="spellEnd"/>
            <w:r w:rsidRPr="00206517">
              <w:rPr>
                <w:rFonts w:ascii="Arial" w:hAnsi="Arial" w:cs="Arial"/>
                <w:b w:val="0"/>
                <w:bCs/>
                <w:i/>
                <w:color w:val="3333FF"/>
                <w:sz w:val="18"/>
              </w:rPr>
              <w:t>"</w:t>
            </w:r>
          </w:p>
          <w:p w:rsidR="006F2C73" w:rsidRPr="009211C5" w:rsidRDefault="006F2C73" w:rsidP="00616330">
            <w:pPr>
              <w:pStyle w:val="Tableheading"/>
              <w:snapToGrid w:val="0"/>
              <w:spacing w:beforeLines="20" w:before="48" w:afterLines="20" w:after="48"/>
              <w:jc w:val="left"/>
              <w:rPr>
                <w:rFonts w:ascii="Arial" w:hAnsi="Arial" w:cs="Arial"/>
                <w:b w:val="0"/>
                <w:bCs/>
                <w:i/>
                <w:color w:val="3333FF"/>
                <w:sz w:val="19"/>
                <w:szCs w:val="19"/>
              </w:rPr>
            </w:pPr>
            <w:r w:rsidRPr="009211C5">
              <w:rPr>
                <w:rFonts w:ascii="Arial" w:hAnsi="Arial" w:cs="Arial"/>
                <w:b w:val="0"/>
                <w:bCs/>
                <w:i/>
                <w:color w:val="3333FF"/>
                <w:sz w:val="19"/>
                <w:szCs w:val="19"/>
              </w:rPr>
              <w:t>"goes-r";"processingTime";"2013-11-18 19";72.8064516129032;1434;93</w:t>
            </w:r>
          </w:p>
          <w:p w:rsidR="006F2C73" w:rsidRPr="009211C5" w:rsidRDefault="006F2C73" w:rsidP="00616330">
            <w:pPr>
              <w:pStyle w:val="Tableheading"/>
              <w:snapToGrid w:val="0"/>
              <w:spacing w:beforeLines="20" w:before="48" w:afterLines="20" w:after="48"/>
              <w:jc w:val="left"/>
              <w:rPr>
                <w:rFonts w:ascii="Arial" w:hAnsi="Arial" w:cs="Arial"/>
                <w:b w:val="0"/>
                <w:bCs/>
                <w:i/>
                <w:color w:val="3333FF"/>
                <w:sz w:val="19"/>
                <w:szCs w:val="19"/>
              </w:rPr>
            </w:pPr>
            <w:r w:rsidRPr="009211C5">
              <w:rPr>
                <w:rFonts w:ascii="Arial" w:hAnsi="Arial" w:cs="Arial"/>
                <w:b w:val="0"/>
                <w:bCs/>
                <w:i/>
                <w:color w:val="3333FF"/>
                <w:sz w:val="19"/>
                <w:szCs w:val="19"/>
              </w:rPr>
              <w:t>"goes-r";"processingLatency";"2013-11-18 19";73.247311827957;1436;93</w:t>
            </w:r>
          </w:p>
          <w:p w:rsidR="006F2C73" w:rsidRPr="009211C5" w:rsidRDefault="006F2C73" w:rsidP="00616330">
            <w:pPr>
              <w:pStyle w:val="Tableheading"/>
              <w:snapToGrid w:val="0"/>
              <w:spacing w:beforeLines="20" w:before="48" w:afterLines="20" w:after="48"/>
              <w:jc w:val="left"/>
              <w:rPr>
                <w:rFonts w:ascii="Arial" w:hAnsi="Arial" w:cs="Arial"/>
                <w:b w:val="0"/>
                <w:bCs/>
                <w:i/>
                <w:color w:val="3333FF"/>
                <w:sz w:val="19"/>
                <w:szCs w:val="19"/>
              </w:rPr>
            </w:pPr>
            <w:r w:rsidRPr="009211C5">
              <w:rPr>
                <w:rFonts w:ascii="Arial" w:hAnsi="Arial" w:cs="Arial"/>
                <w:b w:val="0"/>
                <w:bCs/>
                <w:i/>
                <w:color w:val="3333FF"/>
                <w:sz w:val="19"/>
                <w:szCs w:val="19"/>
              </w:rPr>
              <w:t>"goes-r";"processingTime";"2013-11-11 22";329;541;2</w:t>
            </w:r>
          </w:p>
          <w:p w:rsidR="006F2C73" w:rsidRPr="009211C5" w:rsidRDefault="006F2C73" w:rsidP="00616330">
            <w:pPr>
              <w:pStyle w:val="Tableheading"/>
              <w:snapToGrid w:val="0"/>
              <w:spacing w:beforeLines="20" w:before="48" w:afterLines="20" w:after="48"/>
              <w:jc w:val="left"/>
              <w:rPr>
                <w:rFonts w:ascii="Arial" w:hAnsi="Arial" w:cs="Arial"/>
                <w:b w:val="0"/>
                <w:bCs/>
                <w:i/>
                <w:color w:val="3333FF"/>
                <w:sz w:val="19"/>
                <w:szCs w:val="19"/>
              </w:rPr>
            </w:pPr>
            <w:r w:rsidRPr="009211C5">
              <w:rPr>
                <w:rFonts w:ascii="Arial" w:hAnsi="Arial" w:cs="Arial"/>
                <w:b w:val="0"/>
                <w:bCs/>
                <w:i/>
                <w:color w:val="3333FF"/>
                <w:sz w:val="19"/>
                <w:szCs w:val="19"/>
              </w:rPr>
              <w:t>"goes-r";"processingLatency";"2013-11-11 22";556.5;995;2</w:t>
            </w:r>
          </w:p>
          <w:p w:rsidR="006F2C73" w:rsidRPr="009211C5" w:rsidRDefault="006F2C73" w:rsidP="00616330">
            <w:pPr>
              <w:pStyle w:val="Tableheading"/>
              <w:snapToGrid w:val="0"/>
              <w:spacing w:beforeLines="20" w:before="48" w:afterLines="20" w:after="48"/>
              <w:jc w:val="left"/>
              <w:rPr>
                <w:rFonts w:ascii="Arial" w:hAnsi="Arial" w:cs="Arial"/>
                <w:b w:val="0"/>
                <w:bCs/>
                <w:i/>
                <w:color w:val="3333FF"/>
                <w:sz w:val="19"/>
                <w:szCs w:val="19"/>
              </w:rPr>
            </w:pPr>
            <w:r w:rsidRPr="009211C5">
              <w:rPr>
                <w:rFonts w:ascii="Arial" w:hAnsi="Arial" w:cs="Arial"/>
                <w:b w:val="0"/>
                <w:bCs/>
                <w:i/>
                <w:color w:val="3333FF"/>
                <w:sz w:val="19"/>
                <w:szCs w:val="19"/>
              </w:rPr>
              <w:t>"goes-r";"processingTime";"2013-11-08 21";104.6;547;10</w:t>
            </w:r>
          </w:p>
          <w:p w:rsidR="006F2C73" w:rsidRPr="009211C5" w:rsidRDefault="006F2C73" w:rsidP="00616330">
            <w:pPr>
              <w:pStyle w:val="Tableheading"/>
              <w:snapToGrid w:val="0"/>
              <w:spacing w:beforeLines="20" w:before="48" w:afterLines="20" w:after="48"/>
              <w:jc w:val="left"/>
              <w:rPr>
                <w:rFonts w:ascii="Arial" w:hAnsi="Arial" w:cs="Arial"/>
                <w:b w:val="0"/>
                <w:bCs/>
                <w:sz w:val="18"/>
              </w:rPr>
            </w:pPr>
            <w:r w:rsidRPr="009211C5">
              <w:rPr>
                <w:rFonts w:ascii="Arial" w:hAnsi="Arial" w:cs="Arial"/>
                <w:b w:val="0"/>
                <w:bCs/>
                <w:i/>
                <w:color w:val="3333FF"/>
                <w:sz w:val="19"/>
                <w:szCs w:val="19"/>
              </w:rPr>
              <w:t>"goes-r";"processingLatency";"2013-11-08 21";105.3;550;10</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ind w:left="90"/>
              <w:jc w:val="left"/>
              <w:rPr>
                <w:rFonts w:ascii="Arial" w:hAnsi="Arial" w:cs="Arial"/>
                <w:b w:val="0"/>
                <w:bCs/>
                <w:szCs w:val="22"/>
              </w:rPr>
            </w:pPr>
            <w:r w:rsidRPr="009211C5">
              <w:rPr>
                <w:rFonts w:ascii="Arial" w:hAnsi="Arial" w:cs="Arial"/>
                <w:b w:val="0"/>
                <w:bCs/>
                <w:szCs w:val="22"/>
              </w:rPr>
              <w:t>If the 96-frame product is still in the main pane, swap it with any side pane.</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previously in the side pane is now displayed</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All products continue looping and updating</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305" w:name="_Ref383680071"/>
          </w:p>
        </w:tc>
        <w:bookmarkEnd w:id="305"/>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w:t>
            </w:r>
            <w:r w:rsidRPr="009211C5">
              <w:rPr>
                <w:rFonts w:ascii="Arial" w:hAnsi="Arial" w:cs="Arial"/>
                <w:b w:val="0"/>
                <w:color w:val="000000"/>
                <w:szCs w:val="22"/>
              </w:rPr>
              <w:t xml:space="preserve">ull-disk GOES-R imagery at </w:t>
            </w:r>
            <w:r w:rsidRPr="009211C5">
              <w:rPr>
                <w:rFonts w:ascii="Arial" w:hAnsi="Arial" w:cs="Arial"/>
                <w:color w:val="000000"/>
                <w:szCs w:val="22"/>
              </w:rPr>
              <w:t>32</w:t>
            </w:r>
            <w:r w:rsidRPr="009211C5">
              <w:rPr>
                <w:rFonts w:ascii="Arial" w:hAnsi="Arial" w:cs="Arial"/>
                <w:b w:val="0"/>
                <w:color w:val="000000"/>
                <w:szCs w:val="22"/>
              </w:rPr>
              <w:t xml:space="preserve"> images in loop.</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 w:val="0"/>
                <w:bCs/>
                <w:i/>
                <w:color w:val="3333FF"/>
                <w:sz w:val="20"/>
                <w:szCs w:val="20"/>
              </w:rPr>
              <w:t>Set the D2D scale to GOES-R EFD</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 xml:space="preserve">Set the Frames to </w:t>
            </w:r>
            <w:r w:rsidRPr="00654F6E">
              <w:rPr>
                <w:rFonts w:ascii="Arial" w:hAnsi="Arial" w:cs="Arial"/>
                <w:bCs/>
                <w:sz w:val="20"/>
                <w:szCs w:val="20"/>
              </w:rPr>
              <w:t>32</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9211C5">
              <w:rPr>
                <w:rFonts w:ascii="Arial" w:hAnsi="Arial" w:cs="Arial"/>
                <w:bCs/>
                <w:color w:val="FF0000"/>
                <w:szCs w:val="22"/>
              </w:rPr>
              <w:t>DO NOT STOP LOOPING</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Cs w:val="22"/>
              </w:rPr>
              <w:t xml:space="preserve">Wait </w:t>
            </w:r>
            <w:r w:rsidRPr="004A3DC1">
              <w:rPr>
                <w:rFonts w:ascii="Arial" w:hAnsi="Arial" w:cs="Arial"/>
                <w:bCs/>
                <w:szCs w:val="22"/>
              </w:rPr>
              <w:t>10 min</w:t>
            </w:r>
            <w:r w:rsidRPr="004A3DC1">
              <w:rPr>
                <w:rFonts w:ascii="Arial" w:hAnsi="Arial" w:cs="Arial"/>
                <w:b w:val="0"/>
                <w:bCs/>
                <w:szCs w:val="22"/>
              </w:rPr>
              <w:t xml:space="preserve"> then repeat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_Ref372700005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254</w:t>
            </w:r>
            <w:r w:rsidRPr="00654F6E">
              <w:rPr>
                <w:rFonts w:ascii="Arial" w:hAnsi="Arial" w:cs="Arial"/>
                <w:bCs/>
                <w:szCs w:val="22"/>
                <w:highlight w:val="yellow"/>
              </w:rPr>
              <w:fldChar w:fldCharType="end"/>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Review the results and compare to the results collected in</w:t>
            </w:r>
            <w:r w:rsidRPr="00654F6E">
              <w:rPr>
                <w:rFonts w:ascii="Arial" w:hAnsi="Arial" w:cs="Arial"/>
                <w:b w:val="0"/>
                <w:bCs/>
                <w:szCs w:val="22"/>
                <w:highlight w:val="yellow"/>
              </w:rPr>
              <w:t xml:space="preserve">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_Ref372700005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254</w:t>
            </w:r>
            <w:r w:rsidRPr="00654F6E">
              <w:rPr>
                <w:rFonts w:ascii="Arial" w:hAnsi="Arial" w:cs="Arial"/>
                <w:bCs/>
                <w:szCs w:val="22"/>
                <w:highlight w:val="yellow"/>
              </w:rPr>
              <w:fldChar w:fldCharType="end"/>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612AE5" w:rsidRDefault="006F2C73" w:rsidP="004A3DC1">
            <w:pPr>
              <w:pStyle w:val="Tableheading"/>
              <w:snapToGrid w:val="0"/>
              <w:spacing w:beforeLines="20" w:before="48" w:afterLines="20" w:after="48"/>
              <w:jc w:val="left"/>
              <w:rPr>
                <w:rFonts w:ascii="Arial" w:hAnsi="Arial" w:cs="Arial"/>
                <w:bCs/>
                <w:szCs w:val="22"/>
              </w:rPr>
            </w:pPr>
            <w:r w:rsidRPr="00612AE5">
              <w:rPr>
                <w:rFonts w:ascii="Arial" w:hAnsi="Arial" w:cs="Arial"/>
                <w:bCs/>
                <w:szCs w:val="22"/>
              </w:rPr>
              <w:t>Expected Result:</w:t>
            </w:r>
          </w:p>
          <w:p w:rsidR="006F2C73" w:rsidRPr="004A3DC1"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sz w:val="20"/>
                <w:szCs w:val="20"/>
              </w:rPr>
              <w:t>GOES-R processing statistics are consistent with those of other satellite data processing statistics</w:t>
            </w:r>
          </w:p>
          <w:p w:rsidR="006F2C73" w:rsidRPr="00612AE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4A3DC1">
              <w:rPr>
                <w:rFonts w:ascii="Arial" w:hAnsi="Arial" w:cs="Arial"/>
                <w:b w:val="0"/>
                <w:bCs/>
                <w:sz w:val="20"/>
                <w:szCs w:val="20"/>
              </w:rPr>
              <w:t xml:space="preserve">No </w:t>
            </w:r>
            <w:r w:rsidRPr="004A3DC1">
              <w:rPr>
                <w:rFonts w:ascii="Arial" w:hAnsi="Arial" w:cs="Arial"/>
                <w:bCs/>
                <w:sz w:val="20"/>
                <w:szCs w:val="20"/>
              </w:rPr>
              <w:t>significant</w:t>
            </w:r>
            <w:r w:rsidRPr="00612AE5">
              <w:rPr>
                <w:rFonts w:ascii="Arial" w:hAnsi="Arial" w:cs="Arial"/>
                <w:b w:val="0"/>
                <w:bCs/>
                <w:sz w:val="20"/>
                <w:szCs w:val="20"/>
              </w:rPr>
              <w:t xml:space="preserve"> degradation of performance is noted from original run</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306" w:name="_Ref384219971"/>
          </w:p>
        </w:tc>
        <w:bookmarkEnd w:id="306"/>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w:t>
            </w:r>
            <w:r w:rsidRPr="009211C5">
              <w:rPr>
                <w:rFonts w:ascii="Arial" w:hAnsi="Arial" w:cs="Arial"/>
                <w:b w:val="0"/>
                <w:color w:val="000000"/>
                <w:szCs w:val="22"/>
              </w:rPr>
              <w:t xml:space="preserve">ull-disk GOES-R imagery at </w:t>
            </w:r>
            <w:r w:rsidRPr="009211C5">
              <w:rPr>
                <w:rFonts w:ascii="Arial" w:hAnsi="Arial" w:cs="Arial"/>
                <w:color w:val="000000"/>
                <w:szCs w:val="22"/>
              </w:rPr>
              <w:t>64</w:t>
            </w:r>
            <w:r w:rsidRPr="009211C5">
              <w:rPr>
                <w:rFonts w:ascii="Arial" w:hAnsi="Arial" w:cs="Arial"/>
                <w:b w:val="0"/>
                <w:color w:val="000000"/>
                <w:szCs w:val="22"/>
              </w:rPr>
              <w:t xml:space="preserve"> images in loop.</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 xml:space="preserve">Change the Frames to </w:t>
            </w:r>
            <w:r w:rsidRPr="00654F6E">
              <w:rPr>
                <w:rFonts w:ascii="Arial" w:hAnsi="Arial" w:cs="Arial"/>
                <w:bCs/>
                <w:sz w:val="20"/>
                <w:szCs w:val="20"/>
              </w:rPr>
              <w:t>64</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Start looping if not already in progress</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Cs w:val="22"/>
              </w:rPr>
              <w:t xml:space="preserve">Wait </w:t>
            </w:r>
            <w:r w:rsidRPr="004A3DC1">
              <w:rPr>
                <w:rFonts w:ascii="Arial" w:hAnsi="Arial" w:cs="Arial"/>
                <w:bCs/>
                <w:szCs w:val="22"/>
              </w:rPr>
              <w:t>10 min</w:t>
            </w:r>
            <w:r w:rsidRPr="004A3DC1">
              <w:rPr>
                <w:rFonts w:ascii="Arial" w:hAnsi="Arial" w:cs="Arial"/>
                <w:b w:val="0"/>
                <w:bCs/>
                <w:szCs w:val="22"/>
              </w:rPr>
              <w:t xml:space="preserve"> then repeat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_Ref372700005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254</w:t>
            </w:r>
            <w:r w:rsidRPr="00654F6E">
              <w:rPr>
                <w:rFonts w:ascii="Arial" w:hAnsi="Arial" w:cs="Arial"/>
                <w:bCs/>
                <w:szCs w:val="22"/>
                <w:highlight w:val="yellow"/>
              </w:rPr>
              <w:fldChar w:fldCharType="end"/>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 xml:space="preserve">Review the results and compare to the results collected in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_Ref372700005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254</w:t>
            </w:r>
            <w:r w:rsidRPr="00654F6E">
              <w:rPr>
                <w:rFonts w:ascii="Arial" w:hAnsi="Arial" w:cs="Arial"/>
                <w:bCs/>
                <w:szCs w:val="22"/>
                <w:highlight w:val="yellow"/>
              </w:rPr>
              <w:fldChar w:fldCharType="end"/>
            </w:r>
            <w:r w:rsidRPr="00654F6E">
              <w:rPr>
                <w:rFonts w:ascii="Arial" w:hAnsi="Arial" w:cs="Arial"/>
                <w:b w:val="0"/>
                <w:bCs/>
                <w:szCs w:val="22"/>
              </w:rPr>
              <w:t xml:space="preserve"> </w:t>
            </w:r>
            <w:r w:rsidRPr="004A3DC1">
              <w:rPr>
                <w:rFonts w:ascii="Arial" w:hAnsi="Arial" w:cs="Arial"/>
                <w:b w:val="0"/>
                <w:bCs/>
                <w:szCs w:val="22"/>
              </w:rPr>
              <w:t xml:space="preserve">and in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_Ref383680071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256</w:t>
            </w:r>
            <w:r w:rsidRPr="00654F6E">
              <w:rPr>
                <w:rFonts w:ascii="Arial" w:hAnsi="Arial" w:cs="Arial"/>
                <w:bCs/>
                <w:szCs w:val="22"/>
                <w:highlight w:val="yellow"/>
              </w:rPr>
              <w:fldChar w:fldCharType="end"/>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auto"/>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GOES-R processing statistics are consistent with those of other satellite data processing statistics</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No </w:t>
            </w:r>
            <w:r w:rsidRPr="009211C5">
              <w:rPr>
                <w:rFonts w:ascii="Arial" w:hAnsi="Arial" w:cs="Arial"/>
                <w:bCs/>
                <w:sz w:val="20"/>
                <w:szCs w:val="20"/>
              </w:rPr>
              <w:t>significant</w:t>
            </w:r>
            <w:r w:rsidRPr="009211C5">
              <w:rPr>
                <w:rFonts w:ascii="Arial" w:hAnsi="Arial" w:cs="Arial"/>
                <w:b w:val="0"/>
                <w:bCs/>
                <w:sz w:val="20"/>
                <w:szCs w:val="20"/>
              </w:rPr>
              <w:t xml:space="preserve"> degradation of performance is noted from the previous runs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shd w:val="clear" w:color="auto" w:fill="auto"/>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ind w:left="90"/>
              <w:jc w:val="left"/>
              <w:rPr>
                <w:rFonts w:ascii="Arial" w:hAnsi="Arial" w:cs="Arial"/>
                <w:b w:val="0"/>
                <w:bCs/>
                <w:szCs w:val="22"/>
              </w:rPr>
            </w:pPr>
            <w:r w:rsidRPr="009211C5">
              <w:rPr>
                <w:rFonts w:ascii="Arial" w:hAnsi="Arial" w:cs="Arial"/>
                <w:b w:val="0"/>
                <w:bCs/>
                <w:szCs w:val="22"/>
              </w:rPr>
              <w:t>Move (swap) the 96-frame product back to the main pane.</w:t>
            </w: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96-frame product is displayed in the main pane</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is still looping and updating</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Cs w:val="22"/>
              </w:rPr>
              <w:t>The product contains 96 frames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bCs/>
                <w:color w:val="FF0000"/>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F</w:t>
            </w:r>
            <w:r w:rsidRPr="009211C5">
              <w:rPr>
                <w:rFonts w:ascii="Arial" w:hAnsi="Arial" w:cs="Arial"/>
                <w:b w:val="0"/>
                <w:color w:val="000000"/>
                <w:szCs w:val="22"/>
              </w:rPr>
              <w:t xml:space="preserve">ull-disk GOES-R imagery at </w:t>
            </w:r>
            <w:r w:rsidRPr="009211C5">
              <w:rPr>
                <w:rFonts w:ascii="Arial" w:hAnsi="Arial" w:cs="Arial"/>
                <w:color w:val="000000"/>
                <w:szCs w:val="22"/>
              </w:rPr>
              <w:t>96</w:t>
            </w:r>
            <w:r w:rsidRPr="009211C5">
              <w:rPr>
                <w:rFonts w:ascii="Arial" w:hAnsi="Arial" w:cs="Arial"/>
                <w:b w:val="0"/>
                <w:color w:val="000000"/>
                <w:szCs w:val="22"/>
              </w:rPr>
              <w:t xml:space="preserve"> images in loop.</w:t>
            </w:r>
          </w:p>
          <w:p w:rsidR="006F2C73" w:rsidRPr="00654F6E"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Cs w:val="22"/>
              </w:rPr>
              <w:t xml:space="preserve">Wait </w:t>
            </w:r>
            <w:r w:rsidRPr="004A3DC1">
              <w:rPr>
                <w:rFonts w:ascii="Arial" w:hAnsi="Arial" w:cs="Arial"/>
                <w:bCs/>
                <w:szCs w:val="22"/>
              </w:rPr>
              <w:t>10 min</w:t>
            </w:r>
            <w:r w:rsidRPr="004A3DC1">
              <w:rPr>
                <w:rFonts w:ascii="Arial" w:hAnsi="Arial" w:cs="Arial"/>
                <w:b w:val="0"/>
                <w:bCs/>
                <w:szCs w:val="22"/>
              </w:rPr>
              <w:t xml:space="preserve"> then repeat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_Ref372700005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254</w:t>
            </w:r>
            <w:r w:rsidRPr="00654F6E">
              <w:rPr>
                <w:rFonts w:ascii="Arial" w:hAnsi="Arial" w:cs="Arial"/>
                <w:bCs/>
                <w:szCs w:val="22"/>
                <w:highlight w:val="yellow"/>
              </w:rPr>
              <w:fldChar w:fldCharType="end"/>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Review the results and compare to the results collected at</w:t>
            </w:r>
            <w:r w:rsidRPr="00654F6E">
              <w:rPr>
                <w:rFonts w:ascii="Arial" w:hAnsi="Arial" w:cs="Arial"/>
                <w:b w:val="0"/>
                <w:bCs/>
                <w:szCs w:val="22"/>
                <w:highlight w:val="yellow"/>
              </w:rPr>
              <w:t xml:space="preserve">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_Ref372700005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254</w:t>
            </w:r>
            <w:r w:rsidRPr="00654F6E">
              <w:rPr>
                <w:rFonts w:ascii="Arial" w:hAnsi="Arial" w:cs="Arial"/>
                <w:bCs/>
                <w:szCs w:val="22"/>
                <w:highlight w:val="yellow"/>
              </w:rPr>
              <w:fldChar w:fldCharType="end"/>
            </w:r>
            <w:r w:rsidRPr="00654F6E">
              <w:rPr>
                <w:rFonts w:ascii="Arial" w:hAnsi="Arial" w:cs="Arial"/>
                <w:b w:val="0"/>
                <w:bCs/>
                <w:szCs w:val="22"/>
              </w:rPr>
              <w:t xml:space="preserve">,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_Ref383680071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256</w:t>
            </w:r>
            <w:r w:rsidRPr="00654F6E">
              <w:rPr>
                <w:rFonts w:ascii="Arial" w:hAnsi="Arial" w:cs="Arial"/>
                <w:bCs/>
                <w:szCs w:val="22"/>
                <w:highlight w:val="yellow"/>
              </w:rPr>
              <w:fldChar w:fldCharType="end"/>
            </w:r>
            <w:r w:rsidRPr="00654F6E">
              <w:rPr>
                <w:rFonts w:ascii="Arial" w:hAnsi="Arial" w:cs="Arial"/>
                <w:b w:val="0"/>
                <w:bCs/>
                <w:szCs w:val="22"/>
              </w:rPr>
              <w:t xml:space="preserve"> </w:t>
            </w:r>
            <w:r w:rsidRPr="004A3DC1">
              <w:rPr>
                <w:rFonts w:ascii="Arial" w:hAnsi="Arial" w:cs="Arial"/>
                <w:b w:val="0"/>
                <w:bCs/>
                <w:szCs w:val="22"/>
              </w:rPr>
              <w:t xml:space="preserve">and </w:t>
            </w:r>
            <w:r w:rsidRPr="00654F6E">
              <w:rPr>
                <w:rFonts w:ascii="Arial" w:hAnsi="Arial" w:cs="Arial"/>
                <w:bCs/>
                <w:szCs w:val="22"/>
                <w:highlight w:val="yellow"/>
              </w:rPr>
              <w:t xml:space="preserve">Step </w:t>
            </w:r>
            <w:r w:rsidRPr="00654F6E">
              <w:rPr>
                <w:rFonts w:ascii="Arial" w:hAnsi="Arial" w:cs="Arial"/>
                <w:bCs/>
                <w:szCs w:val="22"/>
                <w:highlight w:val="yellow"/>
              </w:rPr>
              <w:fldChar w:fldCharType="begin"/>
            </w:r>
            <w:r w:rsidRPr="00654F6E">
              <w:rPr>
                <w:rFonts w:ascii="Arial" w:hAnsi="Arial" w:cs="Arial"/>
                <w:bCs/>
                <w:szCs w:val="22"/>
                <w:highlight w:val="yellow"/>
              </w:rPr>
              <w:instrText xml:space="preserve"> REF _Ref384219971 \r \h  \* MERGEFORMAT </w:instrText>
            </w:r>
            <w:r w:rsidRPr="00654F6E">
              <w:rPr>
                <w:rFonts w:ascii="Arial" w:hAnsi="Arial" w:cs="Arial"/>
                <w:bCs/>
                <w:szCs w:val="22"/>
                <w:highlight w:val="yellow"/>
              </w:rPr>
            </w:r>
            <w:r w:rsidRPr="00654F6E">
              <w:rPr>
                <w:rFonts w:ascii="Arial" w:hAnsi="Arial" w:cs="Arial"/>
                <w:bCs/>
                <w:szCs w:val="22"/>
                <w:highlight w:val="yellow"/>
              </w:rPr>
              <w:fldChar w:fldCharType="separate"/>
            </w:r>
            <w:r w:rsidR="00E97910">
              <w:rPr>
                <w:rFonts w:ascii="Arial" w:hAnsi="Arial" w:cs="Arial"/>
                <w:bCs/>
                <w:szCs w:val="22"/>
                <w:highlight w:val="yellow"/>
              </w:rPr>
              <w:t>257</w:t>
            </w:r>
            <w:r w:rsidRPr="00654F6E">
              <w:rPr>
                <w:rFonts w:ascii="Arial" w:hAnsi="Arial" w:cs="Arial"/>
                <w:bCs/>
                <w:szCs w:val="22"/>
                <w:highlight w:val="yellow"/>
              </w:rPr>
              <w:fldChar w:fldCharType="end"/>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GOES-R processing statistics are consistent with those of other satellite data processing statistics</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bCs/>
                <w:szCs w:val="22"/>
              </w:rPr>
            </w:pPr>
            <w:r w:rsidRPr="009211C5">
              <w:rPr>
                <w:rFonts w:ascii="Arial" w:hAnsi="Arial" w:cs="Arial"/>
                <w:b w:val="0"/>
                <w:bCs/>
                <w:sz w:val="20"/>
                <w:szCs w:val="20"/>
              </w:rPr>
              <w:t xml:space="preserve">No </w:t>
            </w:r>
            <w:r w:rsidRPr="009211C5">
              <w:rPr>
                <w:rFonts w:ascii="Arial" w:hAnsi="Arial" w:cs="Arial"/>
                <w:bCs/>
                <w:sz w:val="20"/>
                <w:szCs w:val="20"/>
              </w:rPr>
              <w:t>significant</w:t>
            </w:r>
            <w:r w:rsidRPr="009211C5">
              <w:rPr>
                <w:rFonts w:ascii="Arial" w:hAnsi="Arial" w:cs="Arial"/>
                <w:b w:val="0"/>
                <w:bCs/>
                <w:sz w:val="20"/>
                <w:szCs w:val="20"/>
              </w:rPr>
              <w:t xml:space="preserve"> degradation of performance is noted from previous runs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4C3A00"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Repeat </w:t>
            </w:r>
            <w:r w:rsidRPr="009211C5">
              <w:rPr>
                <w:rFonts w:ascii="Arial" w:hAnsi="Arial" w:cs="Arial"/>
                <w:bCs/>
                <w:szCs w:val="22"/>
                <w:highlight w:val="yellow"/>
              </w:rPr>
              <w:t xml:space="preserve">Step </w:t>
            </w:r>
            <w:r w:rsidRPr="009211C5">
              <w:rPr>
                <w:rFonts w:ascii="Arial" w:hAnsi="Arial" w:cs="Arial"/>
                <w:b w:val="0"/>
                <w:bCs/>
                <w:szCs w:val="22"/>
                <w:highlight w:val="yellow"/>
              </w:rPr>
              <w:fldChar w:fldCharType="begin"/>
            </w:r>
            <w:r w:rsidRPr="009211C5">
              <w:rPr>
                <w:rFonts w:ascii="Arial" w:hAnsi="Arial" w:cs="Arial"/>
                <w:bCs/>
                <w:szCs w:val="22"/>
                <w:highlight w:val="yellow"/>
              </w:rPr>
              <w:instrText xml:space="preserve"> REF _Ref372700005 \r \h </w:instrText>
            </w:r>
            <w:r>
              <w:rPr>
                <w:rFonts w:ascii="Arial" w:hAnsi="Arial" w:cs="Arial"/>
                <w:bCs/>
                <w:szCs w:val="22"/>
                <w:highlight w:val="yellow"/>
              </w:rPr>
              <w:instrText xml:space="preserve"> \* MERGEFORMAT </w:instrText>
            </w:r>
            <w:r w:rsidRPr="009211C5">
              <w:rPr>
                <w:rFonts w:ascii="Arial" w:hAnsi="Arial" w:cs="Arial"/>
                <w:b w:val="0"/>
                <w:bCs/>
                <w:szCs w:val="22"/>
                <w:highlight w:val="yellow"/>
              </w:rPr>
            </w:r>
            <w:r w:rsidRPr="009211C5">
              <w:rPr>
                <w:rFonts w:ascii="Arial" w:hAnsi="Arial" w:cs="Arial"/>
                <w:b w:val="0"/>
                <w:bCs/>
                <w:szCs w:val="22"/>
                <w:highlight w:val="yellow"/>
              </w:rPr>
              <w:fldChar w:fldCharType="separate"/>
            </w:r>
            <w:r w:rsidR="00E97910">
              <w:rPr>
                <w:rFonts w:ascii="Arial" w:hAnsi="Arial" w:cs="Arial"/>
                <w:bCs/>
                <w:szCs w:val="22"/>
                <w:highlight w:val="yellow"/>
              </w:rPr>
              <w:t>254</w:t>
            </w:r>
            <w:r w:rsidRPr="009211C5">
              <w:rPr>
                <w:rFonts w:ascii="Arial" w:hAnsi="Arial" w:cs="Arial"/>
                <w:b w:val="0"/>
                <w:bCs/>
                <w:szCs w:val="22"/>
                <w:highlight w:val="yellow"/>
              </w:rPr>
              <w:fldChar w:fldCharType="end"/>
            </w:r>
            <w:r w:rsidRPr="009211C5">
              <w:rPr>
                <w:rFonts w:ascii="Arial" w:hAnsi="Arial" w:cs="Arial"/>
                <w:b w:val="0"/>
                <w:bCs/>
                <w:szCs w:val="22"/>
              </w:rPr>
              <w:t xml:space="preserve"> during </w:t>
            </w:r>
            <w:proofErr w:type="gramStart"/>
            <w:r w:rsidRPr="009211C5">
              <w:rPr>
                <w:rFonts w:ascii="Arial" w:hAnsi="Arial" w:cs="Arial"/>
                <w:b w:val="0"/>
                <w:bCs/>
                <w:szCs w:val="22"/>
              </w:rPr>
              <w:t>the ingest</w:t>
            </w:r>
            <w:proofErr w:type="gramEnd"/>
            <w:r w:rsidRPr="009211C5">
              <w:rPr>
                <w:rFonts w:ascii="Arial" w:hAnsi="Arial" w:cs="Arial"/>
                <w:b w:val="0"/>
                <w:bCs/>
                <w:szCs w:val="22"/>
              </w:rPr>
              <w:t xml:space="preserve"> of a major model runs.</w:t>
            </w:r>
            <w:r>
              <w:rPr>
                <w:rFonts w:ascii="Arial" w:hAnsi="Arial" w:cs="Arial"/>
                <w:b w:val="0"/>
                <w:bCs/>
                <w:szCs w:val="22"/>
              </w:rPr>
              <w:t xml:space="preserve">  </w:t>
            </w:r>
            <w:r w:rsidRPr="009211C5">
              <w:rPr>
                <w:rFonts w:ascii="Arial" w:hAnsi="Arial" w:cs="Arial"/>
                <w:b w:val="0"/>
                <w:bCs/>
                <w:szCs w:val="22"/>
              </w:rPr>
              <w:t>i.e.</w:t>
            </w:r>
          </w:p>
          <w:p w:rsidR="006F2C73" w:rsidRPr="004A3DC1" w:rsidRDefault="006F2C73" w:rsidP="004A3DC1">
            <w:pPr>
              <w:pStyle w:val="Tableheading"/>
              <w:numPr>
                <w:ilvl w:val="0"/>
                <w:numId w:val="9"/>
              </w:numPr>
              <w:snapToGrid w:val="0"/>
              <w:spacing w:beforeLines="20" w:before="48" w:afterLines="20" w:after="48"/>
              <w:jc w:val="left"/>
              <w:rPr>
                <w:rFonts w:ascii="Arial" w:hAnsi="Arial" w:cs="Arial"/>
                <w:b w:val="0"/>
                <w:bCs/>
                <w:sz w:val="20"/>
                <w:szCs w:val="20"/>
              </w:rPr>
            </w:pPr>
            <w:r w:rsidRPr="004A3DC1">
              <w:rPr>
                <w:rFonts w:ascii="Arial" w:hAnsi="Arial" w:cs="Arial"/>
                <w:b w:val="0"/>
                <w:bCs/>
                <w:sz w:val="20"/>
                <w:szCs w:val="20"/>
              </w:rPr>
              <w:t>GFS Model Runs at 00Z, 06Z,12Z, 18Z</w:t>
            </w:r>
          </w:p>
          <w:p w:rsidR="006F2C73" w:rsidRPr="009211C5" w:rsidRDefault="006F2C73" w:rsidP="004A3DC1">
            <w:pPr>
              <w:pStyle w:val="Tableheading"/>
              <w:snapToGrid w:val="0"/>
              <w:spacing w:beforeLines="20" w:before="48" w:afterLines="20" w:after="48"/>
              <w:ind w:left="432"/>
              <w:jc w:val="left"/>
              <w:rPr>
                <w:rFonts w:ascii="Arial" w:hAnsi="Arial" w:cs="Arial"/>
                <w:b w:val="0"/>
                <w:bCs/>
                <w:szCs w:val="22"/>
              </w:rPr>
            </w:pPr>
            <w:r w:rsidRPr="004A3DC1">
              <w:rPr>
                <w:rFonts w:ascii="Arial" w:hAnsi="Arial" w:cs="Arial"/>
                <w:bCs/>
                <w:sz w:val="20"/>
                <w:szCs w:val="20"/>
              </w:rPr>
              <w:t>e.g. The 12Z model run arrives at approximately 1630Z</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2810</w:t>
            </w:r>
          </w:p>
        </w:tc>
      </w:tr>
      <w:tr w:rsidR="006F2C73" w:rsidRPr="00294B7B"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GOES-R processing statistics are consistent with those of other satellite data processing statistics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9596" w:type="dxa"/>
            <w:gridSpan w:val="6"/>
            <w:shd w:val="clear" w:color="auto" w:fill="EAF1DD" w:themeFill="accent3" w:themeFillTint="33"/>
          </w:tcPr>
          <w:p w:rsidR="00F647C4" w:rsidRDefault="00F647C4" w:rsidP="00F647C4">
            <w:pPr>
              <w:pStyle w:val="StyleHeading1Heading1-MUOSTimesNewRoman"/>
              <w:pageBreakBefore w:val="0"/>
              <w:numPr>
                <w:ilvl w:val="1"/>
                <w:numId w:val="10"/>
              </w:numPr>
              <w:ind w:left="550"/>
              <w:rPr>
                <w:rFonts w:ascii="Arial" w:hAnsi="Arial"/>
                <w:b w:val="0"/>
                <w:bCs w:val="0"/>
                <w:szCs w:val="22"/>
              </w:rPr>
            </w:pPr>
            <w:bookmarkStart w:id="307" w:name="_Ref386519878"/>
            <w:bookmarkStart w:id="308" w:name="_Toc386699518"/>
            <w:r>
              <w:rPr>
                <w:rFonts w:ascii="Arial" w:hAnsi="Arial"/>
                <w:b w:val="0"/>
                <w:bCs w:val="0"/>
                <w:szCs w:val="22"/>
              </w:rPr>
              <w:t>Retention of AWIPS Data</w:t>
            </w:r>
            <w:bookmarkEnd w:id="307"/>
            <w:bookmarkEnd w:id="308"/>
          </w:p>
          <w:p w:rsidR="006F2C73" w:rsidRPr="009211C5" w:rsidRDefault="006F2C73" w:rsidP="004A3DC1">
            <w:pPr>
              <w:pStyle w:val="Tableheading"/>
              <w:snapToGrid w:val="0"/>
              <w:spacing w:before="60" w:after="120"/>
              <w:jc w:val="left"/>
              <w:rPr>
                <w:rFonts w:ascii="Arial" w:hAnsi="Arial" w:cs="Arial"/>
                <w:b w:val="0"/>
                <w:bCs/>
                <w:szCs w:val="22"/>
              </w:rPr>
            </w:pPr>
            <w:r w:rsidRPr="009211C5">
              <w:rPr>
                <w:rFonts w:ascii="Arial" w:hAnsi="Arial" w:cs="Arial"/>
                <w:b w:val="0"/>
                <w:bCs/>
                <w:szCs w:val="22"/>
              </w:rPr>
              <w:t xml:space="preserve">This section will demonstrate the </w:t>
            </w:r>
            <w:r w:rsidR="00F647C4">
              <w:rPr>
                <w:rFonts w:ascii="Arial" w:hAnsi="Arial" w:cs="Arial"/>
                <w:b w:val="0"/>
                <w:bCs/>
                <w:szCs w:val="22"/>
              </w:rPr>
              <w:t>AWIPS II System’s Retention and P</w:t>
            </w:r>
            <w:r w:rsidRPr="009211C5">
              <w:rPr>
                <w:rFonts w:ascii="Arial" w:hAnsi="Arial" w:cs="Arial"/>
                <w:b w:val="0"/>
                <w:bCs/>
                <w:szCs w:val="22"/>
              </w:rPr>
              <w:t xml:space="preserve">urging of GOES-R imagery data </w:t>
            </w:r>
            <w:r w:rsidR="00F647C4">
              <w:rPr>
                <w:rFonts w:ascii="Arial" w:hAnsi="Arial" w:cs="Arial"/>
                <w:b w:val="0"/>
                <w:bCs/>
                <w:szCs w:val="22"/>
              </w:rPr>
              <w:t>f</w:t>
            </w:r>
            <w:r w:rsidRPr="009211C5">
              <w:rPr>
                <w:rFonts w:ascii="Arial" w:hAnsi="Arial" w:cs="Arial"/>
                <w:b w:val="0"/>
                <w:bCs/>
                <w:szCs w:val="22"/>
              </w:rPr>
              <w:t>o</w:t>
            </w:r>
            <w:r w:rsidR="00F647C4">
              <w:rPr>
                <w:rFonts w:ascii="Arial" w:hAnsi="Arial" w:cs="Arial"/>
                <w:b w:val="0"/>
                <w:bCs/>
                <w:szCs w:val="22"/>
              </w:rPr>
              <w:t>r</w:t>
            </w:r>
            <w:r w:rsidRPr="009211C5">
              <w:rPr>
                <w:rFonts w:ascii="Arial" w:hAnsi="Arial" w:cs="Arial"/>
                <w:b w:val="0"/>
                <w:bCs/>
                <w:szCs w:val="22"/>
              </w:rPr>
              <w:t xml:space="preserve"> partially verif</w:t>
            </w:r>
            <w:r w:rsidR="00F647C4">
              <w:rPr>
                <w:rFonts w:ascii="Arial" w:hAnsi="Arial" w:cs="Arial"/>
                <w:b w:val="0"/>
                <w:bCs/>
                <w:szCs w:val="22"/>
              </w:rPr>
              <w:t>ication of</w:t>
            </w:r>
            <w:r w:rsidRPr="009211C5">
              <w:rPr>
                <w:rFonts w:ascii="Arial" w:hAnsi="Arial" w:cs="Arial"/>
                <w:b w:val="0"/>
                <w:bCs/>
                <w:szCs w:val="22"/>
              </w:rPr>
              <w:t xml:space="preserve"> the following three requirements:</w:t>
            </w:r>
          </w:p>
          <w:p w:rsidR="006F2C73" w:rsidRPr="009211C5" w:rsidRDefault="006F2C73" w:rsidP="004A3DC1">
            <w:pPr>
              <w:spacing w:before="40" w:after="40"/>
              <w:ind w:left="720" w:hanging="720"/>
              <w:rPr>
                <w:rFonts w:ascii="Arial" w:hAnsi="Arial" w:cs="Arial"/>
                <w:color w:val="000000"/>
                <w:sz w:val="22"/>
                <w:szCs w:val="22"/>
              </w:rPr>
            </w:pPr>
            <w:r w:rsidRPr="009211C5">
              <w:rPr>
                <w:rFonts w:ascii="Arial" w:hAnsi="Arial" w:cs="Arial"/>
                <w:bCs/>
                <w:sz w:val="22"/>
                <w:szCs w:val="22"/>
              </w:rPr>
              <w:t>2809.</w:t>
            </w:r>
            <w:r w:rsidRPr="009211C5">
              <w:rPr>
                <w:rFonts w:ascii="Arial" w:hAnsi="Arial" w:cs="Arial"/>
                <w:color w:val="000000"/>
                <w:sz w:val="22"/>
                <w:szCs w:val="22"/>
              </w:rPr>
              <w:tab/>
              <w:t xml:space="preserve">EDEX Features.  </w:t>
            </w:r>
            <w:r w:rsidRPr="009211C5">
              <w:rPr>
                <w:rFonts w:ascii="Arial" w:hAnsi="Arial" w:cs="Arial"/>
                <w:sz w:val="22"/>
                <w:szCs w:val="22"/>
              </w:rPr>
              <w:t xml:space="preserve">Demonstrate EDEX decode/store/retention/purge of the </w:t>
            </w:r>
            <w:proofErr w:type="spellStart"/>
            <w:r w:rsidRPr="009211C5">
              <w:rPr>
                <w:rFonts w:ascii="Arial" w:hAnsi="Arial" w:cs="Arial"/>
                <w:sz w:val="22"/>
                <w:szCs w:val="22"/>
              </w:rPr>
              <w:t>RaFTR</w:t>
            </w:r>
            <w:proofErr w:type="spellEnd"/>
            <w:r w:rsidRPr="009211C5">
              <w:rPr>
                <w:rFonts w:ascii="Arial" w:hAnsi="Arial" w:cs="Arial"/>
                <w:sz w:val="22"/>
                <w:szCs w:val="22"/>
              </w:rPr>
              <w:t xml:space="preserve"> stream.</w:t>
            </w:r>
          </w:p>
          <w:p w:rsidR="006F2C73" w:rsidRPr="009211C5" w:rsidRDefault="006F2C73" w:rsidP="004A3DC1">
            <w:pPr>
              <w:spacing w:before="40" w:after="40"/>
              <w:ind w:left="720" w:hanging="720"/>
              <w:rPr>
                <w:rFonts w:ascii="Arial" w:hAnsi="Arial" w:cs="Arial"/>
                <w:bCs/>
                <w:sz w:val="22"/>
                <w:szCs w:val="22"/>
              </w:rPr>
            </w:pPr>
            <w:r w:rsidRPr="009211C5">
              <w:rPr>
                <w:rFonts w:ascii="Arial" w:hAnsi="Arial" w:cs="Arial"/>
                <w:bCs/>
                <w:sz w:val="22"/>
                <w:szCs w:val="22"/>
              </w:rPr>
              <w:t>2810.</w:t>
            </w:r>
            <w:r w:rsidRPr="009211C5">
              <w:rPr>
                <w:rFonts w:ascii="Arial" w:hAnsi="Arial" w:cs="Arial"/>
                <w:bCs/>
                <w:sz w:val="22"/>
                <w:szCs w:val="22"/>
              </w:rPr>
              <w:tab/>
              <w:t xml:space="preserve">AWIPS performance.  Ascertain and characterize the capability of the AWIPS software and development/test configuration to keep up with </w:t>
            </w:r>
            <w:proofErr w:type="spellStart"/>
            <w:r w:rsidRPr="009211C5">
              <w:rPr>
                <w:rFonts w:ascii="Arial" w:hAnsi="Arial" w:cs="Arial"/>
                <w:bCs/>
                <w:sz w:val="22"/>
                <w:szCs w:val="22"/>
              </w:rPr>
              <w:t>RaFTR's</w:t>
            </w:r>
            <w:proofErr w:type="spellEnd"/>
            <w:r w:rsidRPr="009211C5">
              <w:rPr>
                <w:rFonts w:ascii="Arial" w:hAnsi="Arial" w:cs="Arial"/>
                <w:bCs/>
                <w:sz w:val="22"/>
                <w:szCs w:val="22"/>
              </w:rPr>
              <w:t xml:space="preserve"> </w:t>
            </w:r>
            <w:r w:rsidR="00216B46">
              <w:rPr>
                <w:rFonts w:ascii="Arial" w:hAnsi="Arial" w:cs="Arial"/>
                <w:bCs/>
                <w:sz w:val="22"/>
                <w:szCs w:val="22"/>
              </w:rPr>
              <w:t>real-time</w:t>
            </w:r>
            <w:r w:rsidRPr="009211C5">
              <w:rPr>
                <w:rFonts w:ascii="Arial" w:hAnsi="Arial" w:cs="Arial"/>
                <w:bCs/>
                <w:sz w:val="22"/>
                <w:szCs w:val="22"/>
              </w:rPr>
              <w:t xml:space="preserve"> transmission of the full GS-F&amp;PS Appendix E data flow loading. Any chokepoints and/or bottlenecks shall be identified. This includes all of the AWIPS II functionality: ingest, decode, store, retain, display, and purge.</w:t>
            </w:r>
          </w:p>
          <w:p w:rsidR="006F2C73" w:rsidRPr="009211C5" w:rsidRDefault="006F2C73" w:rsidP="004A3DC1">
            <w:pPr>
              <w:spacing w:before="40" w:after="40"/>
              <w:ind w:left="720" w:hanging="720"/>
              <w:rPr>
                <w:rFonts w:ascii="Arial" w:hAnsi="Arial" w:cs="Arial"/>
                <w:bCs/>
                <w:sz w:val="22"/>
                <w:szCs w:val="22"/>
              </w:rPr>
            </w:pPr>
            <w:r w:rsidRPr="009211C5">
              <w:rPr>
                <w:rFonts w:ascii="Arial" w:hAnsi="Arial" w:cs="Arial"/>
                <w:bCs/>
                <w:sz w:val="22"/>
                <w:szCs w:val="22"/>
              </w:rPr>
              <w:t>2811.</w:t>
            </w:r>
            <w:r w:rsidRPr="009211C5">
              <w:rPr>
                <w:rFonts w:ascii="Arial" w:hAnsi="Arial" w:cs="Arial"/>
                <w:bCs/>
                <w:sz w:val="22"/>
                <w:szCs w:val="22"/>
              </w:rPr>
              <w:tab/>
            </w:r>
            <w:r w:rsidRPr="009211C5">
              <w:rPr>
                <w:rFonts w:ascii="Arial" w:hAnsi="Arial" w:cs="Arial"/>
                <w:color w:val="000000"/>
                <w:sz w:val="22"/>
                <w:szCs w:val="22"/>
              </w:rPr>
              <w:t>Retain at least 24 hours of the full Appendix-E data stream.</w:t>
            </w:r>
          </w:p>
        </w:tc>
      </w:tr>
      <w:tr w:rsidR="006F2C73" w:rsidRPr="009211C5" w:rsidTr="00883277">
        <w:trPr>
          <w:cantSplit/>
        </w:trPr>
        <w:tc>
          <w:tcPr>
            <w:tcW w:w="9596" w:type="dxa"/>
            <w:gridSpan w:val="6"/>
            <w:shd w:val="clear" w:color="auto" w:fill="FFFFCC"/>
          </w:tcPr>
          <w:p w:rsidR="006F2C73" w:rsidRPr="009211C5" w:rsidRDefault="006F2C73" w:rsidP="004A3DC1">
            <w:pPr>
              <w:pStyle w:val="Tableheading"/>
              <w:snapToGrid w:val="0"/>
              <w:spacing w:beforeLines="20" w:before="48" w:afterLines="20" w:after="48"/>
              <w:ind w:left="720" w:hanging="720"/>
              <w:jc w:val="left"/>
              <w:rPr>
                <w:rFonts w:ascii="Arial" w:hAnsi="Arial" w:cs="Arial"/>
                <w:bCs/>
                <w:szCs w:val="22"/>
              </w:rPr>
            </w:pPr>
            <w:r w:rsidRPr="009211C5">
              <w:rPr>
                <w:rFonts w:ascii="Arial" w:hAnsi="Arial" w:cs="Arial"/>
                <w:bCs/>
                <w:szCs w:val="22"/>
              </w:rPr>
              <w:t>N</w:t>
            </w:r>
            <w:r>
              <w:rPr>
                <w:rFonts w:ascii="Arial" w:hAnsi="Arial" w:cs="Arial"/>
                <w:bCs/>
                <w:szCs w:val="22"/>
              </w:rPr>
              <w:t>ote</w:t>
            </w:r>
            <w:r w:rsidRPr="009211C5">
              <w:rPr>
                <w:rFonts w:ascii="Arial" w:hAnsi="Arial" w:cs="Arial"/>
                <w:bCs/>
                <w:szCs w:val="22"/>
              </w:rPr>
              <w:t>:</w:t>
            </w:r>
            <w:r w:rsidRPr="009211C5">
              <w:rPr>
                <w:rFonts w:ascii="Arial" w:hAnsi="Arial" w:cs="Arial"/>
                <w:bCs/>
                <w:szCs w:val="22"/>
              </w:rPr>
              <w:tab/>
            </w:r>
            <w:r w:rsidRPr="004A3DC1">
              <w:rPr>
                <w:rFonts w:ascii="Arial" w:hAnsi="Arial" w:cs="Arial"/>
                <w:b w:val="0"/>
                <w:bCs/>
                <w:szCs w:val="22"/>
              </w:rPr>
              <w:t>System should have been running, ingesting and storing GOES-R imagery data for at least 24 hours prior to executing this test to ensure collection of sufficient data has taken place.</w:t>
            </w:r>
          </w:p>
        </w:tc>
      </w:tr>
      <w:tr w:rsidR="006F2C73" w:rsidRPr="009211C5" w:rsidTr="00883277">
        <w:trPr>
          <w:cantSplit/>
        </w:trPr>
        <w:tc>
          <w:tcPr>
            <w:tcW w:w="9596" w:type="dxa"/>
            <w:gridSpan w:val="6"/>
            <w:shd w:val="clear" w:color="auto" w:fill="FFFFCC"/>
          </w:tcPr>
          <w:p w:rsidR="006F2C73" w:rsidRPr="009211C5" w:rsidRDefault="006F2C73" w:rsidP="004A3DC1">
            <w:pPr>
              <w:pStyle w:val="Tableheading"/>
              <w:snapToGrid w:val="0"/>
              <w:spacing w:beforeLines="20" w:before="48" w:afterLines="20" w:after="48"/>
              <w:ind w:left="720" w:hanging="720"/>
              <w:jc w:val="left"/>
              <w:rPr>
                <w:rFonts w:ascii="Arial" w:hAnsi="Arial" w:cs="Arial"/>
                <w:bCs/>
                <w:szCs w:val="22"/>
              </w:rPr>
            </w:pPr>
            <w:r w:rsidRPr="009211C5">
              <w:rPr>
                <w:rFonts w:ascii="Arial" w:hAnsi="Arial" w:cs="Arial"/>
                <w:bCs/>
                <w:szCs w:val="22"/>
              </w:rPr>
              <w:t>N</w:t>
            </w:r>
            <w:r>
              <w:rPr>
                <w:rFonts w:ascii="Arial" w:hAnsi="Arial" w:cs="Arial"/>
                <w:bCs/>
                <w:szCs w:val="22"/>
              </w:rPr>
              <w:t>ote</w:t>
            </w:r>
            <w:r w:rsidRPr="009211C5">
              <w:rPr>
                <w:rFonts w:ascii="Arial" w:hAnsi="Arial" w:cs="Arial"/>
                <w:bCs/>
                <w:szCs w:val="22"/>
              </w:rPr>
              <w:t>:</w:t>
            </w:r>
            <w:r w:rsidRPr="009211C5">
              <w:rPr>
                <w:rFonts w:ascii="Arial" w:hAnsi="Arial" w:cs="Arial"/>
                <w:bCs/>
                <w:szCs w:val="22"/>
              </w:rPr>
              <w:tab/>
            </w:r>
            <w:r w:rsidRPr="004A3DC1">
              <w:rPr>
                <w:rFonts w:ascii="Arial" w:hAnsi="Arial" w:cs="Arial"/>
                <w:b w:val="0"/>
                <w:bCs/>
                <w:szCs w:val="22"/>
              </w:rPr>
              <w:t>Purge runs on the half hour and may take at least 15 minutes to run.  Thus, you may need to run the query several times to verify the GOES-R data purge.</w:t>
            </w: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4A3DC1">
            <w:pPr>
              <w:tabs>
                <w:tab w:val="left" w:pos="639"/>
              </w:tabs>
              <w:spacing w:beforeLines="20" w:before="48" w:afterLines="20" w:after="48"/>
              <w:ind w:right="-18"/>
              <w:rPr>
                <w:rFonts w:ascii="Arial" w:hAnsi="Arial" w:cs="Arial"/>
                <w:b/>
                <w:sz w:val="22"/>
                <w:szCs w:val="22"/>
              </w:rPr>
            </w:pPr>
            <w:r w:rsidRPr="009211C5">
              <w:rPr>
                <w:rFonts w:ascii="Arial" w:hAnsi="Arial" w:cs="Arial"/>
                <w:sz w:val="22"/>
                <w:szCs w:val="22"/>
              </w:rPr>
              <w:t xml:space="preserve">In a terminal window </w:t>
            </w:r>
            <w:proofErr w:type="spellStart"/>
            <w:r w:rsidRPr="009211C5">
              <w:rPr>
                <w:rFonts w:ascii="Arial" w:hAnsi="Arial" w:cs="Arial"/>
                <w:sz w:val="22"/>
                <w:szCs w:val="22"/>
              </w:rPr>
              <w:t>ssh</w:t>
            </w:r>
            <w:proofErr w:type="spellEnd"/>
            <w:r w:rsidRPr="009211C5">
              <w:rPr>
                <w:rFonts w:ascii="Arial" w:hAnsi="Arial" w:cs="Arial"/>
                <w:sz w:val="22"/>
                <w:szCs w:val="22"/>
              </w:rPr>
              <w:t xml:space="preserve"> to the machine with the location of the </w:t>
            </w:r>
            <w:proofErr w:type="spellStart"/>
            <w:r w:rsidRPr="009211C5">
              <w:rPr>
                <w:rFonts w:ascii="Arial" w:hAnsi="Arial" w:cs="Arial"/>
                <w:sz w:val="22"/>
                <w:szCs w:val="22"/>
              </w:rPr>
              <w:t>edex</w:t>
            </w:r>
            <w:proofErr w:type="spellEnd"/>
            <w:r w:rsidRPr="009211C5">
              <w:rPr>
                <w:rFonts w:ascii="Arial" w:hAnsi="Arial" w:cs="Arial"/>
                <w:sz w:val="22"/>
                <w:szCs w:val="22"/>
              </w:rPr>
              <w:t xml:space="preserve"> log files.</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sz w:val="20"/>
                <w:szCs w:val="20"/>
              </w:rPr>
            </w:pPr>
            <w:proofErr w:type="spellStart"/>
            <w:r w:rsidRPr="009211C5">
              <w:rPr>
                <w:rFonts w:ascii="Arial" w:hAnsi="Arial" w:cs="Arial"/>
                <w:b w:val="0"/>
                <w:bCs/>
                <w:i/>
                <w:color w:val="3333FF"/>
                <w:sz w:val="20"/>
                <w:szCs w:val="20"/>
              </w:rPr>
              <w:t>ssh</w:t>
            </w:r>
            <w:proofErr w:type="spellEnd"/>
            <w:r w:rsidRPr="009211C5">
              <w:rPr>
                <w:rFonts w:ascii="Arial" w:hAnsi="Arial" w:cs="Arial"/>
                <w:b w:val="0"/>
                <w:bCs/>
                <w:i/>
                <w:color w:val="3333FF"/>
                <w:sz w:val="20"/>
                <w:szCs w:val="20"/>
              </w:rPr>
              <w:t xml:space="preserve"> awips@dx3-&lt;</w:t>
            </w:r>
            <w:proofErr w:type="spellStart"/>
            <w:r w:rsidRPr="009211C5">
              <w:rPr>
                <w:rFonts w:ascii="Arial" w:hAnsi="Arial" w:cs="Arial"/>
                <w:b w:val="0"/>
                <w:bCs/>
                <w:i/>
                <w:color w:val="3333FF"/>
                <w:sz w:val="20"/>
                <w:szCs w:val="20"/>
              </w:rPr>
              <w:t>serverID</w:t>
            </w:r>
            <w:proofErr w:type="spellEnd"/>
            <w:r w:rsidRPr="009211C5">
              <w:rPr>
                <w:rFonts w:ascii="Arial" w:hAnsi="Arial" w:cs="Arial"/>
                <w:b w:val="0"/>
                <w:bCs/>
                <w:i/>
                <w:color w:val="3333FF"/>
                <w:sz w:val="20"/>
                <w:szCs w:val="20"/>
              </w:rPr>
              <w:t>&gt; (or dx4-)</w:t>
            </w:r>
          </w:p>
        </w:tc>
        <w:tc>
          <w:tcPr>
            <w:tcW w:w="1978" w:type="dxa"/>
            <w:gridSpan w:val="2"/>
          </w:tcPr>
          <w:p w:rsidR="006F2C73" w:rsidRPr="009211C5" w:rsidRDefault="006F2C73" w:rsidP="004A3DC1">
            <w:pPr>
              <w:snapToGrid w:val="0"/>
              <w:spacing w:beforeLines="20" w:before="48" w:afterLines="20" w:after="48"/>
              <w:rPr>
                <w:rFonts w:ascii="Arial" w:hAnsi="Arial" w:cs="Arial"/>
                <w:sz w:val="22"/>
                <w:szCs w:val="22"/>
              </w:rPr>
            </w:pPr>
            <w:r w:rsidRPr="009211C5">
              <w:rPr>
                <w:rFonts w:ascii="Arial" w:hAnsi="Arial" w:cs="Arial"/>
                <w:sz w:val="22"/>
                <w:szCs w:val="22"/>
              </w:rPr>
              <w:t>The user is logged into the node.</w:t>
            </w:r>
          </w:p>
          <w:p w:rsidR="006F2C73" w:rsidRPr="009211C5" w:rsidRDefault="006F2C73" w:rsidP="004A3DC1">
            <w:pPr>
              <w:snapToGrid w:val="0"/>
              <w:spacing w:beforeLines="20" w:before="48" w:afterLines="20" w:after="48"/>
              <w:rPr>
                <w:rFonts w:ascii="Arial" w:hAnsi="Arial" w:cs="Arial"/>
                <w:sz w:val="22"/>
                <w:szCs w:val="22"/>
              </w:rPr>
            </w:pPr>
          </w:p>
        </w:tc>
        <w:tc>
          <w:tcPr>
            <w:tcW w:w="647"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shd w:val="clear" w:color="auto" w:fill="FFFFCC"/>
          </w:tcPr>
          <w:p w:rsidR="006F2C73" w:rsidRPr="004A3DC1" w:rsidRDefault="006F2C73" w:rsidP="004A3DC1">
            <w:pPr>
              <w:snapToGrid w:val="0"/>
              <w:spacing w:beforeLines="20" w:before="48" w:afterLines="20" w:after="48"/>
              <w:ind w:left="720" w:hanging="720"/>
              <w:rPr>
                <w:rFonts w:ascii="Arial" w:hAnsi="Arial" w:cs="Arial"/>
                <w:b/>
                <w:sz w:val="22"/>
                <w:szCs w:val="22"/>
              </w:rPr>
            </w:pPr>
            <w:r w:rsidRPr="004C3A00">
              <w:rPr>
                <w:rFonts w:ascii="Arial" w:hAnsi="Arial" w:cs="Arial"/>
                <w:b/>
                <w:sz w:val="22"/>
                <w:szCs w:val="22"/>
              </w:rPr>
              <w:t>N</w:t>
            </w:r>
            <w:r>
              <w:rPr>
                <w:rFonts w:ascii="Arial" w:hAnsi="Arial" w:cs="Arial"/>
                <w:b/>
                <w:sz w:val="22"/>
                <w:szCs w:val="22"/>
              </w:rPr>
              <w:t>ote</w:t>
            </w:r>
            <w:r w:rsidRPr="004A3DC1">
              <w:rPr>
                <w:rFonts w:ascii="Arial" w:hAnsi="Arial" w:cs="Arial"/>
                <w:b/>
                <w:sz w:val="22"/>
                <w:szCs w:val="22"/>
              </w:rPr>
              <w:t>:</w:t>
            </w:r>
            <w:r>
              <w:rPr>
                <w:rFonts w:ascii="Arial" w:hAnsi="Arial" w:cs="Arial"/>
                <w:b/>
                <w:sz w:val="22"/>
                <w:szCs w:val="22"/>
              </w:rPr>
              <w:tab/>
            </w:r>
            <w:r w:rsidRPr="00F01BF3">
              <w:rPr>
                <w:rFonts w:ascii="Arial" w:hAnsi="Arial" w:cs="Arial"/>
                <w:sz w:val="22"/>
                <w:szCs w:val="22"/>
              </w:rPr>
              <w:t xml:space="preserve">AWIPS II logs data on both dx3 and dx4.  If the expected messages </w:t>
            </w:r>
            <w:r w:rsidRPr="004A3DC1">
              <w:rPr>
                <w:rFonts w:ascii="Arial" w:hAnsi="Arial" w:cs="Arial"/>
                <w:sz w:val="22"/>
                <w:szCs w:val="22"/>
              </w:rPr>
              <w:t>aren’t</w:t>
            </w:r>
            <w:r w:rsidRPr="00F01BF3">
              <w:rPr>
                <w:rFonts w:ascii="Arial" w:hAnsi="Arial" w:cs="Arial"/>
                <w:sz w:val="22"/>
                <w:szCs w:val="22"/>
              </w:rPr>
              <w:t xml:space="preserve"> on one node check the other.</w:t>
            </w:r>
          </w:p>
        </w:tc>
        <w:tc>
          <w:tcPr>
            <w:tcW w:w="647"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1A66AA">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tabs>
                <w:tab w:val="left" w:pos="639"/>
              </w:tabs>
              <w:spacing w:beforeLines="20" w:before="48" w:afterLines="20" w:after="48"/>
              <w:ind w:right="-18"/>
              <w:rPr>
                <w:rFonts w:ascii="Arial" w:hAnsi="Arial" w:cs="Arial"/>
                <w:b/>
                <w:sz w:val="22"/>
                <w:szCs w:val="22"/>
              </w:rPr>
            </w:pPr>
            <w:r w:rsidRPr="009211C5">
              <w:rPr>
                <w:rFonts w:ascii="Arial" w:hAnsi="Arial" w:cs="Arial"/>
                <w:sz w:val="22"/>
                <w:szCs w:val="22"/>
              </w:rPr>
              <w:t xml:space="preserve">Change to the </w:t>
            </w:r>
            <w:proofErr w:type="spellStart"/>
            <w:r w:rsidRPr="009211C5">
              <w:rPr>
                <w:rFonts w:ascii="Arial" w:hAnsi="Arial" w:cs="Arial"/>
                <w:sz w:val="22"/>
                <w:szCs w:val="22"/>
              </w:rPr>
              <w:t>edex</w:t>
            </w:r>
            <w:proofErr w:type="spellEnd"/>
            <w:r w:rsidRPr="009211C5">
              <w:rPr>
                <w:rFonts w:ascii="Arial" w:hAnsi="Arial" w:cs="Arial"/>
                <w:sz w:val="22"/>
                <w:szCs w:val="22"/>
              </w:rPr>
              <w:t xml:space="preserve"> logs directory</w:t>
            </w:r>
          </w:p>
          <w:p w:rsidR="006F2C73" w:rsidRPr="009211C5" w:rsidRDefault="006F2C73" w:rsidP="004A3DC1">
            <w:pPr>
              <w:pStyle w:val="Tableheading"/>
              <w:numPr>
                <w:ilvl w:val="0"/>
                <w:numId w:val="9"/>
              </w:numPr>
              <w:snapToGrid w:val="0"/>
              <w:spacing w:beforeLines="20" w:before="48" w:afterLines="20" w:after="48"/>
              <w:jc w:val="left"/>
              <w:rPr>
                <w:rFonts w:ascii="Arial" w:hAnsi="Arial" w:cs="Arial"/>
                <w:b w:val="0"/>
                <w:sz w:val="20"/>
                <w:szCs w:val="20"/>
              </w:rPr>
            </w:pPr>
            <w:r w:rsidRPr="009211C5">
              <w:rPr>
                <w:rFonts w:ascii="Arial" w:hAnsi="Arial" w:cs="Arial"/>
                <w:b w:val="0"/>
                <w:bCs/>
                <w:i/>
                <w:color w:val="3333FF"/>
                <w:sz w:val="20"/>
                <w:szCs w:val="20"/>
              </w:rPr>
              <w:t>cd /awips2/</w:t>
            </w:r>
            <w:proofErr w:type="spellStart"/>
            <w:r w:rsidRPr="009211C5">
              <w:rPr>
                <w:rFonts w:ascii="Arial" w:hAnsi="Arial" w:cs="Arial"/>
                <w:b w:val="0"/>
                <w:bCs/>
                <w:i/>
                <w:color w:val="3333FF"/>
                <w:sz w:val="20"/>
                <w:szCs w:val="20"/>
              </w:rPr>
              <w:t>edex</w:t>
            </w:r>
            <w:proofErr w:type="spellEnd"/>
            <w:r w:rsidRPr="009211C5">
              <w:rPr>
                <w:rFonts w:ascii="Arial" w:hAnsi="Arial" w:cs="Arial"/>
                <w:b w:val="0"/>
                <w:bCs/>
                <w:i/>
                <w:color w:val="3333FF"/>
                <w:sz w:val="20"/>
                <w:szCs w:val="20"/>
              </w:rPr>
              <w:t>/logs</w:t>
            </w:r>
          </w:p>
        </w:tc>
        <w:tc>
          <w:tcPr>
            <w:tcW w:w="1978" w:type="dxa"/>
            <w:gridSpan w:val="2"/>
          </w:tcPr>
          <w:p w:rsidR="006F2C73" w:rsidRPr="009211C5" w:rsidRDefault="006F2C73" w:rsidP="00616330">
            <w:pPr>
              <w:snapToGrid w:val="0"/>
              <w:spacing w:beforeLines="20" w:before="48" w:afterLines="20" w:after="48"/>
              <w:rPr>
                <w:rFonts w:ascii="Arial" w:hAnsi="Arial" w:cs="Arial"/>
                <w:sz w:val="22"/>
                <w:szCs w:val="22"/>
              </w:rPr>
            </w:pPr>
            <w:r w:rsidRPr="009211C5">
              <w:rPr>
                <w:rFonts w:ascii="Arial" w:hAnsi="Arial" w:cs="Arial"/>
                <w:sz w:val="22"/>
                <w:szCs w:val="22"/>
              </w:rPr>
              <w:t>The working directory is changed to the location of the log files.</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snapToGrid w:val="0"/>
              <w:spacing w:beforeLines="20" w:before="48" w:afterLines="20" w:after="48"/>
              <w:rPr>
                <w:rFonts w:ascii="Arial" w:hAnsi="Arial" w:cs="Arial"/>
                <w:sz w:val="22"/>
                <w:szCs w:val="22"/>
              </w:rPr>
            </w:pPr>
            <w:r w:rsidRPr="009211C5">
              <w:rPr>
                <w:rFonts w:ascii="Arial" w:hAnsi="Arial" w:cs="Arial"/>
                <w:sz w:val="22"/>
                <w:szCs w:val="22"/>
              </w:rPr>
              <w:t xml:space="preserve">Search the &lt;dx3 and dx4 ingest logs&gt; for the desired </w:t>
            </w:r>
            <w:proofErr w:type="spellStart"/>
            <w:r w:rsidRPr="009211C5">
              <w:rPr>
                <w:rFonts w:ascii="Arial" w:hAnsi="Arial" w:cs="Arial"/>
                <w:sz w:val="22"/>
                <w:szCs w:val="22"/>
              </w:rPr>
              <w:t>sectorID</w:t>
            </w:r>
            <w:proofErr w:type="spellEnd"/>
            <w:r w:rsidRPr="009211C5">
              <w:rPr>
                <w:rFonts w:ascii="Arial" w:hAnsi="Arial" w:cs="Arial"/>
                <w:sz w:val="22"/>
                <w:szCs w:val="22"/>
              </w:rPr>
              <w:t xml:space="preserve"> name (i.e., AKREGI, WFD, etc.) entries showing that data has been </w:t>
            </w:r>
            <w:commentRangeStart w:id="309"/>
            <w:r w:rsidRPr="009211C5">
              <w:rPr>
                <w:rFonts w:ascii="Arial" w:hAnsi="Arial" w:cs="Arial"/>
                <w:sz w:val="22"/>
                <w:szCs w:val="22"/>
              </w:rPr>
              <w:t>processed</w:t>
            </w:r>
            <w:commentRangeEnd w:id="309"/>
            <w:r w:rsidR="0011397C">
              <w:rPr>
                <w:rStyle w:val="CommentReference"/>
              </w:rPr>
              <w:commentReference w:id="309"/>
            </w:r>
            <w:r w:rsidRPr="009211C5">
              <w:rPr>
                <w:rFonts w:ascii="Arial" w:hAnsi="Arial" w:cs="Arial"/>
                <w:sz w:val="22"/>
                <w:szCs w:val="22"/>
              </w:rPr>
              <w:t>.</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tcPr>
          <w:p w:rsidR="006F2C73" w:rsidRPr="009211C5" w:rsidRDefault="006F2C73" w:rsidP="004A3DC1">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snapToGrid w:val="0"/>
              <w:spacing w:beforeLines="20" w:before="48" w:afterLines="20" w:after="48"/>
              <w:rPr>
                <w:rFonts w:ascii="Arial" w:hAnsi="Arial" w:cs="Arial"/>
                <w:sz w:val="20"/>
                <w:szCs w:val="20"/>
              </w:rPr>
            </w:pPr>
            <w:r w:rsidRPr="009211C5">
              <w:rPr>
                <w:rFonts w:ascii="Arial" w:hAnsi="Arial" w:cs="Arial"/>
                <w:sz w:val="20"/>
                <w:szCs w:val="20"/>
              </w:rPr>
              <w:t>Entries indicate successful purging of GOES-R data have the following form:</w:t>
            </w:r>
          </w:p>
          <w:p w:rsidR="006F2C73" w:rsidRPr="009211C5" w:rsidRDefault="006F2C73" w:rsidP="004A3DC1">
            <w:pPr>
              <w:snapToGrid w:val="0"/>
              <w:spacing w:beforeLines="20" w:before="48" w:afterLines="20" w:after="48"/>
            </w:pPr>
            <w:r w:rsidRPr="009211C5">
              <w:rPr>
                <w:rFonts w:ascii="Arial" w:hAnsi="Arial" w:cs="Arial"/>
                <w:i/>
                <w:color w:val="3333FF"/>
                <w:sz w:val="20"/>
                <w:szCs w:val="20"/>
              </w:rPr>
              <w:t xml:space="preserve">INFO  </w:t>
            </w:r>
            <w:proofErr w:type="spellStart"/>
            <w:r w:rsidRPr="009211C5">
              <w:rPr>
                <w:rFonts w:ascii="Arial" w:hAnsi="Arial" w:cs="Arial"/>
                <w:i/>
                <w:color w:val="3333FF"/>
                <w:sz w:val="20"/>
                <w:szCs w:val="20"/>
              </w:rPr>
              <w:t>yyyy</w:t>
            </w:r>
            <w:proofErr w:type="spellEnd"/>
            <w:r w:rsidRPr="009211C5">
              <w:rPr>
                <w:rFonts w:ascii="Arial" w:hAnsi="Arial" w:cs="Arial"/>
                <w:i/>
                <w:color w:val="3333FF"/>
                <w:sz w:val="20"/>
                <w:szCs w:val="20"/>
              </w:rPr>
              <w:t>-mm-</w:t>
            </w:r>
            <w:proofErr w:type="spellStart"/>
            <w:r w:rsidRPr="009211C5">
              <w:rPr>
                <w:rFonts w:ascii="Arial" w:hAnsi="Arial" w:cs="Arial"/>
                <w:i/>
                <w:color w:val="3333FF"/>
                <w:sz w:val="20"/>
                <w:szCs w:val="20"/>
              </w:rPr>
              <w:t>dd</w:t>
            </w:r>
            <w:proofErr w:type="spellEnd"/>
            <w:r w:rsidRPr="009211C5">
              <w:rPr>
                <w:rFonts w:ascii="Arial" w:hAnsi="Arial" w:cs="Arial"/>
                <w:i/>
                <w:color w:val="3333FF"/>
                <w:sz w:val="20"/>
                <w:szCs w:val="20"/>
              </w:rPr>
              <w:t xml:space="preserve"> </w:t>
            </w:r>
            <w:proofErr w:type="spellStart"/>
            <w:r w:rsidRPr="009211C5">
              <w:rPr>
                <w:rFonts w:ascii="Arial" w:hAnsi="Arial" w:cs="Arial"/>
                <w:i/>
                <w:color w:val="3333FF"/>
                <w:sz w:val="20"/>
                <w:szCs w:val="20"/>
              </w:rPr>
              <w:t>hh:mm:ss,nnn</w:t>
            </w:r>
            <w:proofErr w:type="spellEnd"/>
            <w:r w:rsidRPr="009211C5">
              <w:rPr>
                <w:rFonts w:ascii="Arial" w:hAnsi="Arial" w:cs="Arial"/>
                <w:i/>
                <w:color w:val="3333FF"/>
                <w:sz w:val="20"/>
                <w:szCs w:val="20"/>
              </w:rPr>
              <w:t xml:space="preserve"> [Purge-SATELLITE-Thread] </w:t>
            </w:r>
            <w:proofErr w:type="spellStart"/>
            <w:r w:rsidRPr="009211C5">
              <w:rPr>
                <w:rFonts w:ascii="Arial" w:hAnsi="Arial" w:cs="Arial"/>
                <w:i/>
                <w:color w:val="3333FF"/>
                <w:sz w:val="20"/>
                <w:szCs w:val="20"/>
              </w:rPr>
              <w:t>PurgeLogger</w:t>
            </w:r>
            <w:proofErr w:type="spellEnd"/>
            <w:r w:rsidRPr="009211C5">
              <w:rPr>
                <w:rFonts w:ascii="Arial" w:hAnsi="Arial" w:cs="Arial"/>
                <w:i/>
                <w:color w:val="3333FF"/>
                <w:sz w:val="20"/>
                <w:szCs w:val="20"/>
              </w:rPr>
              <w:t>: EDEX - SATELLITE::Purged xx items for key [</w:t>
            </w:r>
            <w:proofErr w:type="spellStart"/>
            <w:r w:rsidRPr="009211C5">
              <w:rPr>
                <w:rFonts w:ascii="Arial" w:hAnsi="Arial" w:cs="Arial"/>
                <w:i/>
                <w:color w:val="3333FF"/>
                <w:sz w:val="20"/>
                <w:szCs w:val="20"/>
              </w:rPr>
              <w:t>sectorID</w:t>
            </w:r>
            <w:proofErr w:type="spellEnd"/>
            <w:r w:rsidRPr="009211C5">
              <w:rPr>
                <w:rFonts w:ascii="Arial" w:hAnsi="Arial" w:cs="Arial"/>
                <w:i/>
                <w:color w:val="3333FF"/>
                <w:sz w:val="20"/>
                <w:szCs w:val="20"/>
              </w:rPr>
              <w:t>=AKREGI][</w:t>
            </w:r>
            <w:proofErr w:type="spellStart"/>
            <w:r w:rsidRPr="009211C5">
              <w:rPr>
                <w:rFonts w:ascii="Arial" w:hAnsi="Arial" w:cs="Arial"/>
                <w:i/>
                <w:color w:val="3333FF"/>
                <w:sz w:val="20"/>
                <w:szCs w:val="20"/>
              </w:rPr>
              <w:t>physicalElement</w:t>
            </w:r>
            <w:proofErr w:type="spellEnd"/>
            <w:r w:rsidRPr="009211C5">
              <w:rPr>
                <w:rFonts w:ascii="Arial" w:hAnsi="Arial" w:cs="Arial"/>
                <w:i/>
                <w:color w:val="3333FF"/>
                <w:sz w:val="20"/>
                <w:szCs w:val="20"/>
              </w:rPr>
              <w:t>=CH-4-1.38um]</w:t>
            </w:r>
          </w:p>
        </w:tc>
      </w:tr>
      <w:tr w:rsidR="006F2C73" w:rsidRPr="009211C5" w:rsidTr="00883277">
        <w:trPr>
          <w:cantSplit/>
        </w:trPr>
        <w:tc>
          <w:tcPr>
            <w:tcW w:w="1020" w:type="dxa"/>
            <w:vMerge w:val="restart"/>
            <w:vAlign w:val="center"/>
          </w:tcPr>
          <w:p w:rsidR="006F2C73" w:rsidRPr="009211C5" w:rsidRDefault="006F2C73" w:rsidP="004A3DC1">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4A3DC1">
            <w:pPr>
              <w:tabs>
                <w:tab w:val="left" w:pos="639"/>
              </w:tabs>
              <w:spacing w:beforeLines="20" w:before="48" w:afterLines="20" w:after="48"/>
              <w:ind w:right="-18"/>
              <w:rPr>
                <w:rFonts w:ascii="Arial" w:hAnsi="Arial" w:cs="Arial"/>
                <w:sz w:val="20"/>
                <w:szCs w:val="20"/>
              </w:rPr>
            </w:pPr>
            <w:r w:rsidRPr="009211C5">
              <w:rPr>
                <w:rFonts w:ascii="Arial" w:hAnsi="Arial" w:cs="Arial"/>
                <w:sz w:val="22"/>
                <w:szCs w:val="22"/>
              </w:rPr>
              <w:t xml:space="preserve">Search the &lt;dx3 and dx4 purge logs&gt; for the desired </w:t>
            </w:r>
            <w:proofErr w:type="spellStart"/>
            <w:r w:rsidRPr="009211C5">
              <w:rPr>
                <w:rFonts w:ascii="Arial" w:hAnsi="Arial" w:cs="Arial"/>
                <w:sz w:val="22"/>
                <w:szCs w:val="22"/>
              </w:rPr>
              <w:t>sectorID</w:t>
            </w:r>
            <w:proofErr w:type="spellEnd"/>
            <w:r w:rsidRPr="009211C5">
              <w:rPr>
                <w:rFonts w:ascii="Arial" w:hAnsi="Arial" w:cs="Arial"/>
                <w:sz w:val="22"/>
                <w:szCs w:val="22"/>
              </w:rPr>
              <w:t xml:space="preserve"> name (i.e., AKREGI, WCONUS, etc.) and locate the purge entries. These entries will be listed under the ‘SATELLITE’ umbrella.</w:t>
            </w:r>
          </w:p>
        </w:tc>
        <w:tc>
          <w:tcPr>
            <w:tcW w:w="647" w:type="dxa"/>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4A3DC1">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bookmarkStart w:id="310" w:name="_GoBack"/>
        <w:bookmarkEnd w:id="310"/>
      </w:tr>
      <w:tr w:rsidR="006F2C73" w:rsidRPr="009211C5" w:rsidTr="00883277">
        <w:trPr>
          <w:cantSplit/>
        </w:trPr>
        <w:tc>
          <w:tcPr>
            <w:tcW w:w="1020" w:type="dxa"/>
            <w:vMerge/>
            <w:vAlign w:val="center"/>
          </w:tcPr>
          <w:p w:rsidR="006F2C73" w:rsidRPr="009211C5" w:rsidRDefault="006F2C73" w:rsidP="001A66AA">
            <w:pPr>
              <w:pStyle w:val="ListParagraph"/>
              <w:numPr>
                <w:ilvl w:val="0"/>
                <w:numId w:val="11"/>
              </w:numPr>
              <w:snapToGrid w:val="0"/>
              <w:spacing w:beforeLines="20" w:before="48" w:afterLines="20" w:after="48"/>
              <w:jc w:val="center"/>
              <w:rPr>
                <w:rFonts w:ascii="Arial" w:hAnsi="Arial" w:cs="Arial"/>
                <w:b/>
                <w:bCs/>
                <w:sz w:val="22"/>
                <w:szCs w:val="22"/>
              </w:rPr>
            </w:pPr>
          </w:p>
        </w:tc>
        <w:tc>
          <w:tcPr>
            <w:tcW w:w="8576" w:type="dxa"/>
            <w:gridSpan w:val="5"/>
            <w:shd w:val="clear" w:color="auto" w:fill="auto"/>
          </w:tcPr>
          <w:p w:rsidR="006F2C73" w:rsidRPr="009211C5" w:rsidRDefault="006F2C73" w:rsidP="001A66AA">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1A66AA">
            <w:pPr>
              <w:snapToGrid w:val="0"/>
              <w:spacing w:beforeLines="20" w:before="48" w:afterLines="20" w:after="48"/>
              <w:rPr>
                <w:rFonts w:ascii="Arial" w:hAnsi="Arial" w:cs="Arial"/>
                <w:sz w:val="20"/>
                <w:szCs w:val="20"/>
              </w:rPr>
            </w:pPr>
            <w:r w:rsidRPr="009211C5">
              <w:rPr>
                <w:rFonts w:ascii="Arial" w:hAnsi="Arial" w:cs="Arial"/>
                <w:sz w:val="20"/>
                <w:szCs w:val="20"/>
              </w:rPr>
              <w:t>Entries indicate successful purging of GOES-R data have the following form:</w:t>
            </w:r>
          </w:p>
          <w:p w:rsidR="006F2C73" w:rsidRPr="009211C5" w:rsidRDefault="006F2C73" w:rsidP="001A66AA">
            <w:pPr>
              <w:snapToGrid w:val="0"/>
              <w:spacing w:beforeLines="20" w:before="48" w:afterLines="20" w:after="48"/>
            </w:pPr>
            <w:r w:rsidRPr="009211C5">
              <w:rPr>
                <w:rFonts w:ascii="Arial" w:hAnsi="Arial" w:cs="Arial"/>
                <w:i/>
                <w:color w:val="3333FF"/>
                <w:sz w:val="20"/>
                <w:szCs w:val="20"/>
              </w:rPr>
              <w:t xml:space="preserve">INFO  </w:t>
            </w:r>
            <w:proofErr w:type="spellStart"/>
            <w:r w:rsidRPr="009211C5">
              <w:rPr>
                <w:rFonts w:ascii="Arial" w:hAnsi="Arial" w:cs="Arial"/>
                <w:i/>
                <w:color w:val="3333FF"/>
                <w:sz w:val="20"/>
                <w:szCs w:val="20"/>
              </w:rPr>
              <w:t>yyyy</w:t>
            </w:r>
            <w:proofErr w:type="spellEnd"/>
            <w:r w:rsidRPr="009211C5">
              <w:rPr>
                <w:rFonts w:ascii="Arial" w:hAnsi="Arial" w:cs="Arial"/>
                <w:i/>
                <w:color w:val="3333FF"/>
                <w:sz w:val="20"/>
                <w:szCs w:val="20"/>
              </w:rPr>
              <w:t>-mm-</w:t>
            </w:r>
            <w:proofErr w:type="spellStart"/>
            <w:r w:rsidRPr="009211C5">
              <w:rPr>
                <w:rFonts w:ascii="Arial" w:hAnsi="Arial" w:cs="Arial"/>
                <w:i/>
                <w:color w:val="3333FF"/>
                <w:sz w:val="20"/>
                <w:szCs w:val="20"/>
              </w:rPr>
              <w:t>dd</w:t>
            </w:r>
            <w:proofErr w:type="spellEnd"/>
            <w:r w:rsidRPr="009211C5">
              <w:rPr>
                <w:rFonts w:ascii="Arial" w:hAnsi="Arial" w:cs="Arial"/>
                <w:i/>
                <w:color w:val="3333FF"/>
                <w:sz w:val="20"/>
                <w:szCs w:val="20"/>
              </w:rPr>
              <w:t xml:space="preserve"> </w:t>
            </w:r>
            <w:proofErr w:type="spellStart"/>
            <w:r w:rsidRPr="009211C5">
              <w:rPr>
                <w:rFonts w:ascii="Arial" w:hAnsi="Arial" w:cs="Arial"/>
                <w:i/>
                <w:color w:val="3333FF"/>
                <w:sz w:val="20"/>
                <w:szCs w:val="20"/>
              </w:rPr>
              <w:t>hh:mm:ss,nnn</w:t>
            </w:r>
            <w:proofErr w:type="spellEnd"/>
            <w:r w:rsidRPr="009211C5">
              <w:rPr>
                <w:rFonts w:ascii="Arial" w:hAnsi="Arial" w:cs="Arial"/>
                <w:i/>
                <w:color w:val="3333FF"/>
                <w:sz w:val="20"/>
                <w:szCs w:val="20"/>
              </w:rPr>
              <w:t xml:space="preserve"> [Purge-SATELLITE-Thread] </w:t>
            </w:r>
            <w:proofErr w:type="spellStart"/>
            <w:r w:rsidRPr="009211C5">
              <w:rPr>
                <w:rFonts w:ascii="Arial" w:hAnsi="Arial" w:cs="Arial"/>
                <w:i/>
                <w:color w:val="3333FF"/>
                <w:sz w:val="20"/>
                <w:szCs w:val="20"/>
              </w:rPr>
              <w:t>PurgeLogger</w:t>
            </w:r>
            <w:proofErr w:type="spellEnd"/>
            <w:r w:rsidRPr="009211C5">
              <w:rPr>
                <w:rFonts w:ascii="Arial" w:hAnsi="Arial" w:cs="Arial"/>
                <w:i/>
                <w:color w:val="3333FF"/>
                <w:sz w:val="20"/>
                <w:szCs w:val="20"/>
              </w:rPr>
              <w:t>: EDEX - SATELLITE::Purged xx items for key [</w:t>
            </w:r>
            <w:proofErr w:type="spellStart"/>
            <w:r w:rsidRPr="009211C5">
              <w:rPr>
                <w:rFonts w:ascii="Arial" w:hAnsi="Arial" w:cs="Arial"/>
                <w:i/>
                <w:color w:val="3333FF"/>
                <w:sz w:val="20"/>
                <w:szCs w:val="20"/>
              </w:rPr>
              <w:t>sectorID</w:t>
            </w:r>
            <w:proofErr w:type="spellEnd"/>
            <w:r w:rsidRPr="009211C5">
              <w:rPr>
                <w:rFonts w:ascii="Arial" w:hAnsi="Arial" w:cs="Arial"/>
                <w:i/>
                <w:color w:val="3333FF"/>
                <w:sz w:val="20"/>
                <w:szCs w:val="20"/>
              </w:rPr>
              <w:t>=AKREGI][</w:t>
            </w:r>
            <w:proofErr w:type="spellStart"/>
            <w:r w:rsidRPr="009211C5">
              <w:rPr>
                <w:rFonts w:ascii="Arial" w:hAnsi="Arial" w:cs="Arial"/>
                <w:i/>
                <w:color w:val="3333FF"/>
                <w:sz w:val="20"/>
                <w:szCs w:val="20"/>
              </w:rPr>
              <w:t>physicalElement</w:t>
            </w:r>
            <w:proofErr w:type="spellEnd"/>
            <w:r w:rsidRPr="009211C5">
              <w:rPr>
                <w:rFonts w:ascii="Arial" w:hAnsi="Arial" w:cs="Arial"/>
                <w:i/>
                <w:color w:val="3333FF"/>
                <w:sz w:val="20"/>
                <w:szCs w:val="20"/>
              </w:rPr>
              <w:t>=CH-4-1.38um]</w:t>
            </w: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In the </w:t>
            </w:r>
            <w:proofErr w:type="spellStart"/>
            <w:r w:rsidRPr="009211C5">
              <w:rPr>
                <w:rFonts w:ascii="Arial" w:hAnsi="Arial" w:cs="Arial"/>
                <w:bCs/>
                <w:szCs w:val="22"/>
              </w:rPr>
              <w:t>pgadmin</w:t>
            </w:r>
            <w:proofErr w:type="spellEnd"/>
            <w:r w:rsidRPr="009211C5">
              <w:rPr>
                <w:rFonts w:ascii="Arial" w:hAnsi="Arial" w:cs="Arial"/>
                <w:b w:val="0"/>
                <w:bCs/>
                <w:szCs w:val="22"/>
              </w:rPr>
              <w:t xml:space="preserve"> menu bar </w:t>
            </w:r>
            <w:r w:rsidRPr="009211C5">
              <w:rPr>
                <w:rFonts w:ascii="Arial" w:hAnsi="Arial" w:cs="Arial"/>
                <w:bCs/>
                <w:szCs w:val="22"/>
              </w:rPr>
              <w:t>click</w:t>
            </w:r>
            <w:r w:rsidRPr="009211C5">
              <w:rPr>
                <w:rFonts w:ascii="Arial" w:hAnsi="Arial" w:cs="Arial"/>
                <w:b w:val="0"/>
                <w:bCs/>
                <w:szCs w:val="22"/>
              </w:rPr>
              <w:t xml:space="preserve"> on the </w:t>
            </w:r>
            <w:r w:rsidRPr="009211C5">
              <w:rPr>
                <w:rFonts w:ascii="Arial" w:hAnsi="Arial" w:cs="Arial"/>
                <w:bCs/>
                <w:szCs w:val="22"/>
              </w:rPr>
              <w:t>SQL icon.</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A query dialog is opened</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AF3418" w:rsidRPr="009211C5" w:rsidTr="00883277">
        <w:trPr>
          <w:cantSplit/>
        </w:trPr>
        <w:tc>
          <w:tcPr>
            <w:tcW w:w="1020" w:type="dxa"/>
            <w:vMerge w:val="restart"/>
            <w:shd w:val="clear" w:color="auto" w:fill="auto"/>
            <w:vAlign w:val="center"/>
          </w:tcPr>
          <w:p w:rsidR="00AF3418" w:rsidRPr="009211C5" w:rsidRDefault="00AF3418" w:rsidP="004A3DC1">
            <w:pPr>
              <w:pStyle w:val="ListParagraph"/>
              <w:numPr>
                <w:ilvl w:val="0"/>
                <w:numId w:val="11"/>
              </w:numPr>
              <w:snapToGrid w:val="0"/>
              <w:spacing w:beforeLines="20" w:before="48" w:afterLines="20" w:after="48"/>
              <w:jc w:val="center"/>
              <w:rPr>
                <w:rFonts w:ascii="Arial" w:hAnsi="Arial" w:cs="Arial"/>
                <w:b/>
                <w:bCs/>
                <w:sz w:val="22"/>
                <w:szCs w:val="22"/>
              </w:rPr>
            </w:pPr>
            <w:bookmarkStart w:id="311" w:name="_Ref374445251"/>
          </w:p>
        </w:tc>
        <w:bookmarkEnd w:id="311"/>
        <w:tc>
          <w:tcPr>
            <w:tcW w:w="4619" w:type="dxa"/>
            <w:gridSpan w:val="3"/>
            <w:shd w:val="clear" w:color="auto" w:fill="auto"/>
          </w:tcPr>
          <w:p w:rsidR="00AF3418" w:rsidRDefault="00AF3418" w:rsidP="008A3F9C">
            <w:pPr>
              <w:pStyle w:val="Tableheading"/>
              <w:numPr>
                <w:ilvl w:val="0"/>
                <w:numId w:val="9"/>
              </w:numPr>
              <w:snapToGrid w:val="0"/>
              <w:spacing w:before="120" w:after="120"/>
              <w:ind w:left="446"/>
              <w:jc w:val="left"/>
              <w:rPr>
                <w:rFonts w:ascii="Arial" w:hAnsi="Arial" w:cs="Arial"/>
                <w:b w:val="0"/>
                <w:bCs/>
                <w:sz w:val="20"/>
                <w:szCs w:val="20"/>
              </w:rPr>
            </w:pPr>
            <w:commentRangeStart w:id="312"/>
            <w:r w:rsidRPr="008A3F9C">
              <w:rPr>
                <w:rFonts w:ascii="Arial" w:hAnsi="Arial" w:cs="Arial"/>
                <w:b w:val="0"/>
                <w:bCs/>
                <w:sz w:val="20"/>
                <w:szCs w:val="20"/>
              </w:rPr>
              <w:t>In</w:t>
            </w:r>
            <w:commentRangeEnd w:id="312"/>
            <w:r w:rsidR="009459E4">
              <w:rPr>
                <w:rStyle w:val="CommentReference"/>
                <w:rFonts w:ascii="Times New Roman" w:hAnsi="Times New Roman" w:cs="Times New Roman"/>
                <w:b w:val="0"/>
              </w:rPr>
              <w:commentReference w:id="312"/>
            </w:r>
            <w:r w:rsidRPr="008A3F9C">
              <w:rPr>
                <w:rFonts w:ascii="Arial" w:hAnsi="Arial" w:cs="Arial"/>
                <w:b w:val="0"/>
                <w:bCs/>
                <w:sz w:val="20"/>
                <w:szCs w:val="20"/>
              </w:rPr>
              <w:t xml:space="preserve"> </w:t>
            </w:r>
            <w:proofErr w:type="spellStart"/>
            <w:r w:rsidRPr="008A3F9C">
              <w:rPr>
                <w:rFonts w:ascii="Arial" w:hAnsi="Arial" w:cs="Arial"/>
                <w:b w:val="0"/>
                <w:bCs/>
                <w:sz w:val="20"/>
                <w:szCs w:val="20"/>
              </w:rPr>
              <w:t>pgadmin</w:t>
            </w:r>
            <w:proofErr w:type="spellEnd"/>
            <w:r w:rsidRPr="008A3F9C">
              <w:rPr>
                <w:rFonts w:ascii="Arial" w:hAnsi="Arial" w:cs="Arial"/>
                <w:b w:val="0"/>
                <w:bCs/>
                <w:sz w:val="20"/>
                <w:szCs w:val="20"/>
              </w:rPr>
              <w:t xml:space="preserve"> execute the following </w:t>
            </w:r>
            <w:proofErr w:type="spellStart"/>
            <w:r w:rsidRPr="008A3F9C">
              <w:rPr>
                <w:rFonts w:ascii="Arial" w:hAnsi="Arial" w:cs="Arial"/>
                <w:b w:val="0"/>
                <w:bCs/>
                <w:sz w:val="20"/>
                <w:szCs w:val="20"/>
              </w:rPr>
              <w:t>sql</w:t>
            </w:r>
            <w:proofErr w:type="spellEnd"/>
            <w:r w:rsidRPr="008A3F9C">
              <w:rPr>
                <w:rFonts w:ascii="Arial" w:hAnsi="Arial" w:cs="Arial"/>
                <w:b w:val="0"/>
                <w:bCs/>
                <w:sz w:val="20"/>
                <w:szCs w:val="20"/>
              </w:rPr>
              <w:t xml:space="preserve"> command to identify the oldest available processed GOES-R files from GOES-16 and GOES-17.</w:t>
            </w:r>
          </w:p>
          <w:p w:rsidR="008A3F9C" w:rsidRPr="008A3F9C" w:rsidRDefault="008A3F9C" w:rsidP="00CC1FED">
            <w:pPr>
              <w:snapToGrid w:val="0"/>
              <w:spacing w:beforeLines="20" w:before="48" w:afterLines="20" w:after="48"/>
              <w:ind w:left="432"/>
              <w:rPr>
                <w:rFonts w:ascii="Arial" w:hAnsi="Arial" w:cs="Arial"/>
                <w:bCs/>
                <w:i/>
                <w:color w:val="3333FF"/>
                <w:sz w:val="20"/>
                <w:szCs w:val="20"/>
              </w:rPr>
            </w:pPr>
            <w:r w:rsidRPr="008A3F9C">
              <w:rPr>
                <w:rFonts w:ascii="Arial" w:hAnsi="Arial" w:cs="Arial"/>
                <w:bCs/>
                <w:i/>
                <w:color w:val="3333FF"/>
                <w:sz w:val="20"/>
                <w:szCs w:val="20"/>
              </w:rPr>
              <w:t xml:space="preserve">select distinct count(distinct </w:t>
            </w:r>
            <w:proofErr w:type="spellStart"/>
            <w:r w:rsidRPr="008A3F9C">
              <w:rPr>
                <w:rFonts w:ascii="Arial" w:hAnsi="Arial" w:cs="Arial"/>
                <w:bCs/>
                <w:i/>
                <w:color w:val="3333FF"/>
                <w:sz w:val="20"/>
                <w:szCs w:val="20"/>
              </w:rPr>
              <w:t>reftime</w:t>
            </w:r>
            <w:proofErr w:type="spellEnd"/>
            <w:r w:rsidRPr="008A3F9C">
              <w:rPr>
                <w:rFonts w:ascii="Arial" w:hAnsi="Arial" w:cs="Arial"/>
                <w:bCs/>
                <w:i/>
                <w:color w:val="3333FF"/>
                <w:sz w:val="20"/>
                <w:szCs w:val="20"/>
              </w:rPr>
              <w:t xml:space="preserve">), min(distinct </w:t>
            </w:r>
            <w:proofErr w:type="spellStart"/>
            <w:r w:rsidRPr="008A3F9C">
              <w:rPr>
                <w:rFonts w:ascii="Arial" w:hAnsi="Arial" w:cs="Arial"/>
                <w:bCs/>
                <w:i/>
                <w:color w:val="3333FF"/>
                <w:sz w:val="20"/>
                <w:szCs w:val="20"/>
              </w:rPr>
              <w:t>reftime</w:t>
            </w:r>
            <w:proofErr w:type="spellEnd"/>
            <w:r w:rsidRPr="008A3F9C">
              <w:rPr>
                <w:rFonts w:ascii="Arial" w:hAnsi="Arial" w:cs="Arial"/>
                <w:bCs/>
                <w:i/>
                <w:color w:val="3333FF"/>
                <w:sz w:val="20"/>
                <w:szCs w:val="20"/>
              </w:rPr>
              <w:t xml:space="preserve">), max(distinct </w:t>
            </w:r>
            <w:proofErr w:type="spellStart"/>
            <w:r w:rsidRPr="008A3F9C">
              <w:rPr>
                <w:rFonts w:ascii="Arial" w:hAnsi="Arial" w:cs="Arial"/>
                <w:bCs/>
                <w:i/>
                <w:color w:val="3333FF"/>
                <w:sz w:val="20"/>
                <w:szCs w:val="20"/>
              </w:rPr>
              <w:t>reftime</w:t>
            </w:r>
            <w:proofErr w:type="spellEnd"/>
            <w:r w:rsidRPr="008A3F9C">
              <w:rPr>
                <w:rFonts w:ascii="Arial" w:hAnsi="Arial" w:cs="Arial"/>
                <w:bCs/>
                <w:i/>
                <w:color w:val="3333FF"/>
                <w:sz w:val="20"/>
                <w:szCs w:val="20"/>
              </w:rPr>
              <w:t xml:space="preserve">), max(distinct </w:t>
            </w:r>
            <w:proofErr w:type="spellStart"/>
            <w:r w:rsidRPr="008A3F9C">
              <w:rPr>
                <w:rFonts w:ascii="Arial" w:hAnsi="Arial" w:cs="Arial"/>
                <w:bCs/>
                <w:i/>
                <w:color w:val="3333FF"/>
                <w:sz w:val="20"/>
                <w:szCs w:val="20"/>
              </w:rPr>
              <w:t>reftime</w:t>
            </w:r>
            <w:proofErr w:type="spellEnd"/>
            <w:r w:rsidRPr="008A3F9C">
              <w:rPr>
                <w:rFonts w:ascii="Arial" w:hAnsi="Arial" w:cs="Arial"/>
                <w:bCs/>
                <w:i/>
                <w:color w:val="3333FF"/>
                <w:sz w:val="20"/>
                <w:szCs w:val="20"/>
              </w:rPr>
              <w:t xml:space="preserve">)-min(distinct </w:t>
            </w:r>
            <w:proofErr w:type="spellStart"/>
            <w:r w:rsidRPr="008A3F9C">
              <w:rPr>
                <w:rFonts w:ascii="Arial" w:hAnsi="Arial" w:cs="Arial"/>
                <w:bCs/>
                <w:i/>
                <w:color w:val="3333FF"/>
                <w:sz w:val="20"/>
                <w:szCs w:val="20"/>
              </w:rPr>
              <w:t>reftime</w:t>
            </w:r>
            <w:proofErr w:type="spellEnd"/>
            <w:r w:rsidRPr="008A3F9C">
              <w:rPr>
                <w:rFonts w:ascii="Arial" w:hAnsi="Arial" w:cs="Arial"/>
                <w:bCs/>
                <w:i/>
                <w:color w:val="3333FF"/>
                <w:sz w:val="20"/>
                <w:szCs w:val="20"/>
              </w:rPr>
              <w:t xml:space="preserve">) as </w:t>
            </w:r>
            <w:proofErr w:type="spellStart"/>
            <w:r w:rsidRPr="008A3F9C">
              <w:rPr>
                <w:rFonts w:ascii="Arial" w:hAnsi="Arial" w:cs="Arial"/>
                <w:bCs/>
                <w:i/>
                <w:color w:val="3333FF"/>
                <w:sz w:val="20"/>
                <w:szCs w:val="20"/>
              </w:rPr>
              <w:t>time_interval</w:t>
            </w:r>
            <w:proofErr w:type="spellEnd"/>
            <w:r w:rsidRPr="008A3F9C">
              <w:rPr>
                <w:rFonts w:ascii="Arial" w:hAnsi="Arial" w:cs="Arial"/>
                <w:bCs/>
                <w:i/>
                <w:color w:val="3333FF"/>
                <w:sz w:val="20"/>
                <w:szCs w:val="20"/>
              </w:rPr>
              <w:t xml:space="preserve">, </w:t>
            </w:r>
            <w:proofErr w:type="spellStart"/>
            <w:r w:rsidRPr="008A3F9C">
              <w:rPr>
                <w:rFonts w:ascii="Arial" w:hAnsi="Arial" w:cs="Arial"/>
                <w:bCs/>
                <w:i/>
                <w:color w:val="3333FF"/>
                <w:sz w:val="20"/>
                <w:szCs w:val="20"/>
              </w:rPr>
              <w:t>creatingentity</w:t>
            </w:r>
            <w:proofErr w:type="spellEnd"/>
            <w:r w:rsidRPr="008A3F9C">
              <w:rPr>
                <w:rFonts w:ascii="Arial" w:hAnsi="Arial" w:cs="Arial"/>
                <w:bCs/>
                <w:i/>
                <w:color w:val="3333FF"/>
                <w:sz w:val="20"/>
                <w:szCs w:val="20"/>
              </w:rPr>
              <w:t xml:space="preserve">, </w:t>
            </w:r>
            <w:proofErr w:type="spellStart"/>
            <w:r w:rsidRPr="008A3F9C">
              <w:rPr>
                <w:rFonts w:ascii="Arial" w:hAnsi="Arial" w:cs="Arial"/>
                <w:bCs/>
                <w:i/>
                <w:color w:val="3333FF"/>
                <w:sz w:val="20"/>
                <w:szCs w:val="20"/>
              </w:rPr>
              <w:t>sectorid</w:t>
            </w:r>
            <w:proofErr w:type="spellEnd"/>
            <w:r w:rsidRPr="008A3F9C">
              <w:rPr>
                <w:rFonts w:ascii="Arial" w:hAnsi="Arial" w:cs="Arial"/>
                <w:bCs/>
                <w:i/>
                <w:color w:val="3333FF"/>
                <w:sz w:val="20"/>
                <w:szCs w:val="20"/>
              </w:rPr>
              <w:t xml:space="preserve">, </w:t>
            </w:r>
            <w:proofErr w:type="spellStart"/>
            <w:r w:rsidRPr="008A3F9C">
              <w:rPr>
                <w:rFonts w:ascii="Arial" w:hAnsi="Arial" w:cs="Arial"/>
                <w:bCs/>
                <w:i/>
                <w:color w:val="3333FF"/>
                <w:sz w:val="20"/>
                <w:szCs w:val="20"/>
              </w:rPr>
              <w:t>physicalelement</w:t>
            </w:r>
            <w:proofErr w:type="spellEnd"/>
            <w:r w:rsidRPr="008A3F9C">
              <w:rPr>
                <w:rFonts w:ascii="Arial" w:hAnsi="Arial" w:cs="Arial"/>
                <w:bCs/>
                <w:i/>
                <w:color w:val="3333FF"/>
                <w:sz w:val="20"/>
                <w:szCs w:val="20"/>
              </w:rPr>
              <w:t xml:space="preserve"> from satellite where </w:t>
            </w:r>
            <w:proofErr w:type="spellStart"/>
            <w:r w:rsidRPr="008A3F9C">
              <w:rPr>
                <w:rFonts w:ascii="Arial" w:hAnsi="Arial" w:cs="Arial"/>
                <w:bCs/>
                <w:i/>
                <w:color w:val="3333FF"/>
                <w:sz w:val="20"/>
                <w:szCs w:val="20"/>
              </w:rPr>
              <w:t>creatingentity</w:t>
            </w:r>
            <w:proofErr w:type="spellEnd"/>
            <w:r w:rsidRPr="008A3F9C">
              <w:rPr>
                <w:rFonts w:ascii="Arial" w:hAnsi="Arial" w:cs="Arial"/>
                <w:bCs/>
                <w:i/>
                <w:color w:val="3333FF"/>
                <w:sz w:val="20"/>
                <w:szCs w:val="20"/>
              </w:rPr>
              <w:t xml:space="preserve"> like 'GOES-16' or </w:t>
            </w:r>
            <w:proofErr w:type="spellStart"/>
            <w:r w:rsidRPr="008A3F9C">
              <w:rPr>
                <w:rFonts w:ascii="Arial" w:hAnsi="Arial" w:cs="Arial"/>
                <w:bCs/>
                <w:i/>
                <w:color w:val="3333FF"/>
                <w:sz w:val="20"/>
                <w:szCs w:val="20"/>
              </w:rPr>
              <w:t>creatingentity</w:t>
            </w:r>
            <w:proofErr w:type="spellEnd"/>
            <w:r w:rsidRPr="008A3F9C">
              <w:rPr>
                <w:rFonts w:ascii="Arial" w:hAnsi="Arial" w:cs="Arial"/>
                <w:bCs/>
                <w:i/>
                <w:color w:val="3333FF"/>
                <w:sz w:val="20"/>
                <w:szCs w:val="20"/>
              </w:rPr>
              <w:t xml:space="preserve"> like 'GOES-17' group by </w:t>
            </w:r>
            <w:proofErr w:type="spellStart"/>
            <w:r w:rsidRPr="008A3F9C">
              <w:rPr>
                <w:rFonts w:ascii="Arial" w:hAnsi="Arial" w:cs="Arial"/>
                <w:bCs/>
                <w:i/>
                <w:color w:val="3333FF"/>
                <w:sz w:val="20"/>
                <w:szCs w:val="20"/>
              </w:rPr>
              <w:t>creatingentity</w:t>
            </w:r>
            <w:proofErr w:type="spellEnd"/>
            <w:r w:rsidRPr="008A3F9C">
              <w:rPr>
                <w:rFonts w:ascii="Arial" w:hAnsi="Arial" w:cs="Arial"/>
                <w:bCs/>
                <w:i/>
                <w:color w:val="3333FF"/>
                <w:sz w:val="20"/>
                <w:szCs w:val="20"/>
              </w:rPr>
              <w:t xml:space="preserve">, </w:t>
            </w:r>
            <w:proofErr w:type="spellStart"/>
            <w:r w:rsidRPr="008A3F9C">
              <w:rPr>
                <w:rFonts w:ascii="Arial" w:hAnsi="Arial" w:cs="Arial"/>
                <w:bCs/>
                <w:i/>
                <w:color w:val="3333FF"/>
                <w:sz w:val="20"/>
                <w:szCs w:val="20"/>
              </w:rPr>
              <w:t>sectorid</w:t>
            </w:r>
            <w:proofErr w:type="spellEnd"/>
            <w:r w:rsidRPr="008A3F9C">
              <w:rPr>
                <w:rFonts w:ascii="Arial" w:hAnsi="Arial" w:cs="Arial"/>
                <w:bCs/>
                <w:i/>
                <w:color w:val="3333FF"/>
                <w:sz w:val="20"/>
                <w:szCs w:val="20"/>
              </w:rPr>
              <w:t xml:space="preserve">, </w:t>
            </w:r>
            <w:proofErr w:type="spellStart"/>
            <w:r w:rsidRPr="008A3F9C">
              <w:rPr>
                <w:rFonts w:ascii="Arial" w:hAnsi="Arial" w:cs="Arial"/>
                <w:bCs/>
                <w:i/>
                <w:color w:val="3333FF"/>
                <w:sz w:val="20"/>
                <w:szCs w:val="20"/>
              </w:rPr>
              <w:t>physicalelement</w:t>
            </w:r>
            <w:proofErr w:type="spellEnd"/>
            <w:r w:rsidRPr="008A3F9C">
              <w:rPr>
                <w:rFonts w:ascii="Arial" w:hAnsi="Arial" w:cs="Arial"/>
                <w:bCs/>
                <w:i/>
                <w:color w:val="3333FF"/>
                <w:sz w:val="20"/>
                <w:szCs w:val="20"/>
              </w:rPr>
              <w:t xml:space="preserve"> order by </w:t>
            </w:r>
            <w:proofErr w:type="spellStart"/>
            <w:r w:rsidRPr="008A3F9C">
              <w:rPr>
                <w:rFonts w:ascii="Arial" w:hAnsi="Arial" w:cs="Arial"/>
                <w:bCs/>
                <w:i/>
                <w:color w:val="3333FF"/>
                <w:sz w:val="20"/>
                <w:szCs w:val="20"/>
              </w:rPr>
              <w:t>creatingentity</w:t>
            </w:r>
            <w:proofErr w:type="spellEnd"/>
          </w:p>
          <w:p w:rsidR="00AF3418" w:rsidRPr="008A3F9C" w:rsidRDefault="00CC1FED" w:rsidP="00397DFB">
            <w:pPr>
              <w:pStyle w:val="Tableheading"/>
              <w:numPr>
                <w:ilvl w:val="0"/>
                <w:numId w:val="9"/>
              </w:numPr>
              <w:snapToGrid w:val="0"/>
              <w:spacing w:before="120" w:after="120"/>
              <w:ind w:left="446"/>
              <w:jc w:val="left"/>
              <w:rPr>
                <w:b w:val="0"/>
              </w:rPr>
            </w:pPr>
            <w:r w:rsidRPr="008A3F9C">
              <w:rPr>
                <w:rFonts w:ascii="Arial" w:hAnsi="Arial" w:cs="Arial"/>
                <w:b w:val="0"/>
                <w:bCs/>
                <w:sz w:val="20"/>
                <w:szCs w:val="20"/>
              </w:rPr>
              <w:t>Export the resulting file to a location for later review</w:t>
            </w:r>
          </w:p>
        </w:tc>
        <w:tc>
          <w:tcPr>
            <w:tcW w:w="647" w:type="dxa"/>
            <w:vMerge w:val="restart"/>
            <w:shd w:val="clear" w:color="auto" w:fill="auto"/>
          </w:tcPr>
          <w:p w:rsidR="00AF3418" w:rsidRPr="009211C5" w:rsidRDefault="00AF3418" w:rsidP="004A3DC1">
            <w:pPr>
              <w:pStyle w:val="Tableheading"/>
              <w:snapToGrid w:val="0"/>
              <w:spacing w:beforeLines="20" w:before="48" w:afterLines="20" w:after="48"/>
              <w:jc w:val="left"/>
              <w:rPr>
                <w:rFonts w:ascii="Arial" w:hAnsi="Arial" w:cs="Arial"/>
                <w:b w:val="0"/>
                <w:bCs/>
                <w:szCs w:val="22"/>
              </w:rPr>
            </w:pPr>
          </w:p>
        </w:tc>
        <w:tc>
          <w:tcPr>
            <w:tcW w:w="3310" w:type="dxa"/>
            <w:vMerge w:val="restart"/>
            <w:shd w:val="clear" w:color="auto" w:fill="auto"/>
          </w:tcPr>
          <w:p w:rsidR="00AF3418" w:rsidRPr="009211C5" w:rsidRDefault="00AF3418" w:rsidP="00815879">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r w:rsidR="007C52CF">
              <w:rPr>
                <w:rFonts w:ascii="Arial" w:hAnsi="Arial" w:cs="Arial"/>
                <w:b w:val="0"/>
                <w:bCs/>
                <w:szCs w:val="22"/>
              </w:rPr>
              <w:t>, 2811</w:t>
            </w:r>
          </w:p>
        </w:tc>
      </w:tr>
      <w:tr w:rsidR="00AF3418" w:rsidRPr="009211C5" w:rsidTr="00883277">
        <w:trPr>
          <w:cantSplit/>
        </w:trPr>
        <w:tc>
          <w:tcPr>
            <w:tcW w:w="1020" w:type="dxa"/>
            <w:vMerge/>
            <w:vAlign w:val="center"/>
          </w:tcPr>
          <w:p w:rsidR="00AF3418" w:rsidRPr="009211C5" w:rsidRDefault="00AF3418"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AF3418" w:rsidRPr="009211C5" w:rsidRDefault="00AF3418" w:rsidP="00815879">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397DFB" w:rsidRDefault="00397DFB" w:rsidP="00397DFB">
            <w:pPr>
              <w:pStyle w:val="Tableheading"/>
              <w:numPr>
                <w:ilvl w:val="0"/>
                <w:numId w:val="9"/>
              </w:numPr>
              <w:snapToGrid w:val="0"/>
              <w:spacing w:before="120" w:after="120"/>
              <w:ind w:left="446"/>
              <w:jc w:val="left"/>
              <w:rPr>
                <w:rFonts w:ascii="Arial" w:hAnsi="Arial" w:cs="Arial"/>
                <w:b w:val="0"/>
                <w:bCs/>
                <w:sz w:val="20"/>
                <w:szCs w:val="20"/>
              </w:rPr>
            </w:pPr>
            <w:r w:rsidRPr="00397DFB">
              <w:rPr>
                <w:rFonts w:ascii="Arial" w:hAnsi="Arial" w:cs="Arial"/>
                <w:b w:val="0"/>
                <w:bCs/>
                <w:sz w:val="20"/>
                <w:szCs w:val="20"/>
              </w:rPr>
              <w:t>T</w:t>
            </w:r>
            <w:r w:rsidR="00AF3418" w:rsidRPr="00397DFB">
              <w:rPr>
                <w:rFonts w:ascii="Arial" w:hAnsi="Arial" w:cs="Arial"/>
                <w:b w:val="0"/>
                <w:bCs/>
                <w:sz w:val="20"/>
                <w:szCs w:val="20"/>
              </w:rPr>
              <w:t>he largest time interval should be at least 24-25 hours (allowing for latest purge run).</w:t>
            </w:r>
          </w:p>
          <w:p w:rsidR="007C52CF" w:rsidRDefault="007C52CF" w:rsidP="00397DFB">
            <w:pPr>
              <w:pStyle w:val="Tableheading"/>
              <w:numPr>
                <w:ilvl w:val="0"/>
                <w:numId w:val="9"/>
              </w:numPr>
              <w:snapToGrid w:val="0"/>
              <w:spacing w:before="120" w:after="120"/>
              <w:ind w:left="446"/>
              <w:jc w:val="left"/>
              <w:rPr>
                <w:rFonts w:ascii="Arial" w:hAnsi="Arial" w:cs="Arial"/>
                <w:b w:val="0"/>
                <w:bCs/>
                <w:sz w:val="20"/>
                <w:szCs w:val="20"/>
              </w:rPr>
            </w:pPr>
            <w:r>
              <w:rPr>
                <w:rFonts w:ascii="Arial" w:hAnsi="Arial" w:cs="Arial"/>
                <w:b w:val="0"/>
                <w:bCs/>
                <w:sz w:val="20"/>
                <w:szCs w:val="20"/>
              </w:rPr>
              <w:t xml:space="preserve">Verify there is at least </w:t>
            </w:r>
            <w:r w:rsidRPr="009211C5">
              <w:rPr>
                <w:rFonts w:ascii="Arial" w:hAnsi="Arial" w:cs="Arial"/>
                <w:b w:val="0"/>
                <w:szCs w:val="22"/>
              </w:rPr>
              <w:t>24 hours of full-disk GOES-R data available.</w:t>
            </w:r>
          </w:p>
          <w:p w:rsidR="00AF3418" w:rsidRPr="00397DFB" w:rsidRDefault="00AF3418" w:rsidP="00397DFB">
            <w:pPr>
              <w:pStyle w:val="Tableheading"/>
              <w:numPr>
                <w:ilvl w:val="0"/>
                <w:numId w:val="9"/>
              </w:numPr>
              <w:snapToGrid w:val="0"/>
              <w:spacing w:before="120" w:after="120"/>
              <w:ind w:left="446"/>
              <w:jc w:val="left"/>
              <w:rPr>
                <w:rFonts w:ascii="Arial" w:hAnsi="Arial" w:cs="Arial"/>
                <w:b w:val="0"/>
                <w:bCs/>
                <w:sz w:val="20"/>
                <w:szCs w:val="20"/>
              </w:rPr>
            </w:pPr>
            <w:r w:rsidRPr="00397DFB">
              <w:rPr>
                <w:rFonts w:ascii="Arial" w:hAnsi="Arial" w:cs="Arial"/>
                <w:b w:val="0"/>
                <w:bCs/>
                <w:sz w:val="20"/>
                <w:szCs w:val="20"/>
              </w:rPr>
              <w:t>Record the largest time interval and the max/min date/timestamps associated with that time interval:</w:t>
            </w:r>
          </w:p>
          <w:p w:rsidR="00AF3418" w:rsidRPr="00E77A6F" w:rsidRDefault="00AF3418" w:rsidP="00815879">
            <w:pPr>
              <w:snapToGrid w:val="0"/>
              <w:spacing w:beforeLines="20" w:before="48" w:afterLines="20" w:after="48"/>
              <w:ind w:left="432"/>
              <w:rPr>
                <w:rFonts w:ascii="Arial" w:hAnsi="Arial" w:cs="Arial"/>
                <w:b/>
                <w:sz w:val="22"/>
                <w:szCs w:val="22"/>
              </w:rPr>
            </w:pPr>
            <w:r w:rsidRPr="00E77A6F">
              <w:rPr>
                <w:rFonts w:ascii="Arial" w:hAnsi="Arial" w:cs="Arial"/>
                <w:b/>
                <w:sz w:val="22"/>
                <w:szCs w:val="22"/>
              </w:rPr>
              <w:t>GOES-16:</w:t>
            </w:r>
          </w:p>
          <w:p w:rsidR="00AF3418" w:rsidRDefault="00AF3418" w:rsidP="00815879">
            <w:pPr>
              <w:snapToGrid w:val="0"/>
              <w:spacing w:beforeLines="20" w:before="48" w:afterLines="20" w:after="48"/>
              <w:ind w:left="864"/>
              <w:rPr>
                <w:rFonts w:ascii="Arial" w:hAnsi="Arial" w:cs="Arial"/>
                <w:sz w:val="22"/>
                <w:szCs w:val="22"/>
              </w:rPr>
            </w:pPr>
            <w:proofErr w:type="spellStart"/>
            <w:r>
              <w:rPr>
                <w:rFonts w:ascii="Arial" w:hAnsi="Arial" w:cs="Arial"/>
                <w:sz w:val="22"/>
                <w:szCs w:val="22"/>
              </w:rPr>
              <w:t>SectorID</w:t>
            </w:r>
            <w:proofErr w:type="spellEnd"/>
            <w:r>
              <w:rPr>
                <w:rFonts w:ascii="Arial" w:hAnsi="Arial" w:cs="Arial"/>
                <w:sz w:val="22"/>
                <w:szCs w:val="22"/>
              </w:rPr>
              <w:t>:</w:t>
            </w:r>
            <w:r>
              <w:rPr>
                <w:rFonts w:ascii="Arial" w:hAnsi="Arial" w:cs="Arial"/>
                <w:sz w:val="22"/>
                <w:szCs w:val="22"/>
              </w:rPr>
              <w:tab/>
            </w:r>
            <w:r>
              <w:rPr>
                <w:rFonts w:ascii="Arial" w:hAnsi="Arial" w:cs="Arial"/>
                <w:sz w:val="22"/>
                <w:szCs w:val="22"/>
              </w:rPr>
              <w:tab/>
              <w:t>___________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Channel:</w:t>
            </w:r>
            <w:r>
              <w:rPr>
                <w:rFonts w:ascii="Arial" w:hAnsi="Arial" w:cs="Arial"/>
                <w:sz w:val="22"/>
                <w:szCs w:val="22"/>
              </w:rPr>
              <w:tab/>
            </w:r>
            <w:r>
              <w:rPr>
                <w:rFonts w:ascii="Arial" w:hAnsi="Arial" w:cs="Arial"/>
                <w:sz w:val="22"/>
                <w:szCs w:val="22"/>
              </w:rPr>
              <w:tab/>
              <w:t>___________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Time Interval</w:t>
            </w:r>
            <w:r w:rsidRPr="009211C5">
              <w:rPr>
                <w:rFonts w:ascii="Arial" w:hAnsi="Arial" w:cs="Arial"/>
                <w:sz w:val="22"/>
                <w:szCs w:val="22"/>
              </w:rPr>
              <w:t>:</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Min Timestamp:</w:t>
            </w:r>
            <w:r>
              <w:rPr>
                <w:rFonts w:ascii="Arial" w:hAnsi="Arial" w:cs="Arial"/>
                <w:sz w:val="22"/>
                <w:szCs w:val="22"/>
              </w:rPr>
              <w:tab/>
              <w:t>___________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Max Timestamp:</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AF3418" w:rsidRPr="00E77A6F" w:rsidRDefault="00AF3418" w:rsidP="00815879">
            <w:pPr>
              <w:snapToGrid w:val="0"/>
              <w:spacing w:beforeLines="20" w:before="48" w:afterLines="20" w:after="48"/>
              <w:ind w:left="432"/>
              <w:rPr>
                <w:rFonts w:ascii="Arial" w:hAnsi="Arial" w:cs="Arial"/>
                <w:b/>
                <w:sz w:val="22"/>
                <w:szCs w:val="22"/>
              </w:rPr>
            </w:pPr>
            <w:r w:rsidRPr="00E77A6F">
              <w:rPr>
                <w:rFonts w:ascii="Arial" w:hAnsi="Arial" w:cs="Arial"/>
                <w:b/>
                <w:sz w:val="22"/>
                <w:szCs w:val="22"/>
              </w:rPr>
              <w:t>GOES-17:</w:t>
            </w:r>
          </w:p>
          <w:p w:rsidR="00AF3418" w:rsidRDefault="00AF3418" w:rsidP="00815879">
            <w:pPr>
              <w:snapToGrid w:val="0"/>
              <w:spacing w:beforeLines="20" w:before="48" w:afterLines="20" w:after="48"/>
              <w:ind w:left="864"/>
              <w:rPr>
                <w:rFonts w:ascii="Arial" w:hAnsi="Arial" w:cs="Arial"/>
                <w:sz w:val="22"/>
                <w:szCs w:val="22"/>
              </w:rPr>
            </w:pPr>
            <w:proofErr w:type="spellStart"/>
            <w:r>
              <w:rPr>
                <w:rFonts w:ascii="Arial" w:hAnsi="Arial" w:cs="Arial"/>
                <w:sz w:val="22"/>
                <w:szCs w:val="22"/>
              </w:rPr>
              <w:t>SectorID</w:t>
            </w:r>
            <w:proofErr w:type="spellEnd"/>
            <w:r>
              <w:rPr>
                <w:rFonts w:ascii="Arial" w:hAnsi="Arial" w:cs="Arial"/>
                <w:sz w:val="22"/>
                <w:szCs w:val="22"/>
              </w:rPr>
              <w:t>:</w:t>
            </w:r>
            <w:r>
              <w:rPr>
                <w:rFonts w:ascii="Arial" w:hAnsi="Arial" w:cs="Arial"/>
                <w:sz w:val="22"/>
                <w:szCs w:val="22"/>
              </w:rPr>
              <w:tab/>
            </w:r>
            <w:r>
              <w:rPr>
                <w:rFonts w:ascii="Arial" w:hAnsi="Arial" w:cs="Arial"/>
                <w:sz w:val="22"/>
                <w:szCs w:val="22"/>
              </w:rPr>
              <w:tab/>
              <w:t>___________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Channel:</w:t>
            </w:r>
            <w:r>
              <w:rPr>
                <w:rFonts w:ascii="Arial" w:hAnsi="Arial" w:cs="Arial"/>
                <w:sz w:val="22"/>
                <w:szCs w:val="22"/>
              </w:rPr>
              <w:tab/>
            </w:r>
            <w:r>
              <w:rPr>
                <w:rFonts w:ascii="Arial" w:hAnsi="Arial" w:cs="Arial"/>
                <w:sz w:val="22"/>
                <w:szCs w:val="22"/>
              </w:rPr>
              <w:tab/>
              <w:t>___________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Time Interval</w:t>
            </w:r>
            <w:r w:rsidRPr="009211C5">
              <w:rPr>
                <w:rFonts w:ascii="Arial" w:hAnsi="Arial" w:cs="Arial"/>
                <w:sz w:val="22"/>
                <w:szCs w:val="22"/>
              </w:rPr>
              <w:t>:</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Min Timestamp:</w:t>
            </w:r>
            <w:r>
              <w:rPr>
                <w:rFonts w:ascii="Arial" w:hAnsi="Arial" w:cs="Arial"/>
                <w:sz w:val="22"/>
                <w:szCs w:val="22"/>
              </w:rPr>
              <w:tab/>
              <w:t>___________</w:t>
            </w:r>
          </w:p>
          <w:p w:rsidR="00AF3418" w:rsidRDefault="00AF3418" w:rsidP="00815879">
            <w:pPr>
              <w:snapToGrid w:val="0"/>
              <w:spacing w:beforeLines="20" w:before="48" w:afterLines="20" w:after="48"/>
              <w:ind w:left="864"/>
              <w:rPr>
                <w:rFonts w:ascii="Arial" w:hAnsi="Arial" w:cs="Arial"/>
                <w:sz w:val="22"/>
                <w:szCs w:val="22"/>
              </w:rPr>
            </w:pPr>
            <w:r>
              <w:rPr>
                <w:rFonts w:ascii="Arial" w:hAnsi="Arial" w:cs="Arial"/>
                <w:sz w:val="22"/>
                <w:szCs w:val="22"/>
              </w:rPr>
              <w:t>Max Timestamp:</w:t>
            </w:r>
            <w:r>
              <w:rPr>
                <w:rFonts w:ascii="Arial" w:hAnsi="Arial" w:cs="Arial"/>
                <w:sz w:val="22"/>
                <w:szCs w:val="22"/>
              </w:rPr>
              <w:tab/>
            </w:r>
            <w:r w:rsidRPr="009211C5">
              <w:rPr>
                <w:rFonts w:ascii="Arial" w:hAnsi="Arial" w:cs="Arial"/>
                <w:sz w:val="22"/>
                <w:szCs w:val="22"/>
              </w:rPr>
              <w:t>__________</w:t>
            </w:r>
            <w:r>
              <w:rPr>
                <w:rFonts w:ascii="Arial" w:hAnsi="Arial" w:cs="Arial"/>
                <w:sz w:val="22"/>
                <w:szCs w:val="22"/>
              </w:rPr>
              <w:t>_</w:t>
            </w:r>
          </w:p>
          <w:p w:rsidR="00AF3418" w:rsidRPr="00E77A6F" w:rsidRDefault="00AF3418" w:rsidP="00815879">
            <w:pPr>
              <w:pStyle w:val="Tableheading"/>
              <w:numPr>
                <w:ilvl w:val="0"/>
                <w:numId w:val="9"/>
              </w:numPr>
              <w:snapToGrid w:val="0"/>
              <w:spacing w:before="120" w:after="120"/>
              <w:ind w:left="446"/>
              <w:jc w:val="left"/>
              <w:rPr>
                <w:rFonts w:ascii="Arial" w:hAnsi="Arial" w:cs="Arial"/>
                <w:b w:val="0"/>
                <w:bCs/>
                <w:sz w:val="20"/>
                <w:szCs w:val="20"/>
              </w:rPr>
            </w:pPr>
            <w:r w:rsidRPr="00E77A6F">
              <w:rPr>
                <w:rFonts w:ascii="Arial" w:hAnsi="Arial" w:cs="Arial"/>
                <w:b w:val="0"/>
                <w:bCs/>
                <w:sz w:val="20"/>
                <w:szCs w:val="20"/>
              </w:rPr>
              <w:t xml:space="preserve">Record the </w:t>
            </w:r>
            <w:r>
              <w:rPr>
                <w:rFonts w:ascii="Arial" w:hAnsi="Arial" w:cs="Arial"/>
                <w:b w:val="0"/>
                <w:bCs/>
                <w:sz w:val="20"/>
                <w:szCs w:val="20"/>
              </w:rPr>
              <w:t>path/location of the exported file(s)</w:t>
            </w:r>
            <w:r w:rsidRPr="00E77A6F">
              <w:rPr>
                <w:rFonts w:ascii="Arial" w:hAnsi="Arial" w:cs="Arial"/>
                <w:b w:val="0"/>
                <w:bCs/>
                <w:sz w:val="20"/>
                <w:szCs w:val="20"/>
              </w:rPr>
              <w:t>:</w:t>
            </w:r>
          </w:p>
          <w:p w:rsidR="00AF3418" w:rsidRPr="00686A46" w:rsidRDefault="00AF3418" w:rsidP="00CC1FED">
            <w:pPr>
              <w:pStyle w:val="Tableheading"/>
              <w:snapToGrid w:val="0"/>
              <w:spacing w:beforeLines="20" w:before="48" w:afterLines="20" w:after="48"/>
              <w:ind w:left="432"/>
              <w:jc w:val="left"/>
              <w:rPr>
                <w:rFonts w:ascii="Arial" w:hAnsi="Arial" w:cs="Arial"/>
                <w:b w:val="0"/>
                <w:bCs/>
                <w:i/>
                <w:szCs w:val="22"/>
              </w:rPr>
            </w:pPr>
            <w:r>
              <w:rPr>
                <w:rFonts w:ascii="Arial" w:hAnsi="Arial" w:cs="Arial"/>
                <w:szCs w:val="22"/>
              </w:rPr>
              <w:t>File Location:</w:t>
            </w:r>
            <w:r>
              <w:rPr>
                <w:rFonts w:ascii="Arial" w:hAnsi="Arial" w:cs="Arial"/>
                <w:szCs w:val="22"/>
              </w:rPr>
              <w:tab/>
            </w:r>
            <w:r w:rsidRPr="00AF3418">
              <w:rPr>
                <w:rFonts w:ascii="Arial" w:hAnsi="Arial" w:cs="Arial"/>
                <w:b w:val="0"/>
                <w:szCs w:val="22"/>
              </w:rPr>
              <w:t>_______________</w:t>
            </w:r>
          </w:p>
        </w:tc>
        <w:tc>
          <w:tcPr>
            <w:tcW w:w="647" w:type="dxa"/>
            <w:vMerge/>
          </w:tcPr>
          <w:p w:rsidR="00AF3418" w:rsidRPr="009211C5" w:rsidRDefault="00AF3418"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AF3418" w:rsidRPr="009211C5" w:rsidRDefault="00AF3418" w:rsidP="00616330">
            <w:pPr>
              <w:pStyle w:val="Tableheading"/>
              <w:snapToGrid w:val="0"/>
              <w:spacing w:beforeLines="20" w:before="48" w:afterLines="20" w:after="48"/>
              <w:jc w:val="left"/>
              <w:rPr>
                <w:rFonts w:ascii="Arial" w:hAnsi="Arial" w:cs="Arial"/>
                <w:b w:val="0"/>
                <w:bCs/>
                <w:szCs w:val="22"/>
              </w:rPr>
            </w:pPr>
          </w:p>
        </w:tc>
      </w:tr>
      <w:tr w:rsidR="006F2C73" w:rsidRPr="009211C5" w:rsidTr="0088327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313" w:name="_Ref374538359"/>
          </w:p>
        </w:tc>
        <w:bookmarkEnd w:id="313"/>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szCs w:val="22"/>
              </w:rPr>
              <w:t xml:space="preserve">Compare the </w:t>
            </w:r>
            <w:r w:rsidRPr="009211C5">
              <w:rPr>
                <w:rFonts w:ascii="Arial" w:hAnsi="Arial" w:cs="Arial"/>
                <w:szCs w:val="22"/>
                <w:highlight w:val="yellow"/>
              </w:rPr>
              <w:t xml:space="preserve">Step </w:t>
            </w:r>
            <w:r w:rsidRPr="009211C5">
              <w:rPr>
                <w:rFonts w:ascii="Arial" w:hAnsi="Arial" w:cs="Arial"/>
                <w:szCs w:val="22"/>
                <w:highlight w:val="yellow"/>
              </w:rPr>
              <w:fldChar w:fldCharType="begin"/>
            </w:r>
            <w:r w:rsidRPr="009211C5">
              <w:rPr>
                <w:rFonts w:ascii="Arial" w:hAnsi="Arial" w:cs="Arial"/>
                <w:szCs w:val="22"/>
                <w:highlight w:val="yellow"/>
              </w:rPr>
              <w:instrText xml:space="preserve"> REF _Ref374445251 \r \h  \* MERGEFORMAT </w:instrText>
            </w:r>
            <w:r w:rsidRPr="009211C5">
              <w:rPr>
                <w:rFonts w:ascii="Arial" w:hAnsi="Arial" w:cs="Arial"/>
                <w:szCs w:val="22"/>
                <w:highlight w:val="yellow"/>
              </w:rPr>
            </w:r>
            <w:r w:rsidRPr="009211C5">
              <w:rPr>
                <w:rFonts w:ascii="Arial" w:hAnsi="Arial" w:cs="Arial"/>
                <w:szCs w:val="22"/>
                <w:highlight w:val="yellow"/>
              </w:rPr>
              <w:fldChar w:fldCharType="separate"/>
            </w:r>
            <w:r w:rsidR="00E97910">
              <w:rPr>
                <w:rFonts w:ascii="Arial" w:hAnsi="Arial" w:cs="Arial"/>
                <w:szCs w:val="22"/>
                <w:highlight w:val="yellow"/>
              </w:rPr>
              <w:t>266</w:t>
            </w:r>
            <w:r w:rsidRPr="009211C5">
              <w:rPr>
                <w:rFonts w:ascii="Arial" w:hAnsi="Arial" w:cs="Arial"/>
                <w:szCs w:val="22"/>
                <w:highlight w:val="yellow"/>
              </w:rPr>
              <w:fldChar w:fldCharType="end"/>
            </w:r>
            <w:r w:rsidRPr="009211C5">
              <w:rPr>
                <w:rFonts w:ascii="Arial" w:hAnsi="Arial" w:cs="Arial"/>
                <w:b w:val="0"/>
                <w:szCs w:val="22"/>
              </w:rPr>
              <w:t xml:space="preserve"> query results from to the latest displayed product legends and verify the product and timestamps match.</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 xml:space="preserve">The </w:t>
            </w:r>
            <w:r w:rsidRPr="009211C5">
              <w:rPr>
                <w:rFonts w:ascii="Arial" w:hAnsi="Arial" w:cs="Arial"/>
                <w:b w:val="0"/>
                <w:szCs w:val="22"/>
              </w:rPr>
              <w:t>latest hour of GOES-R data is available. The</w:t>
            </w:r>
            <w:r w:rsidRPr="009211C5">
              <w:rPr>
                <w:rFonts w:ascii="Arial" w:hAnsi="Arial" w:cs="Arial"/>
                <w:b w:val="0"/>
                <w:bCs/>
                <w:szCs w:val="22"/>
              </w:rPr>
              <w:t xml:space="preserve"> products and /timestamps match</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r>
      <w:tr w:rsidR="006F2C73" w:rsidRPr="009211C5" w:rsidTr="0023567D">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7C52CF">
            <w:pPr>
              <w:pStyle w:val="Tableheading"/>
              <w:snapToGrid w:val="0"/>
              <w:spacing w:beforeLines="20" w:before="48" w:afterLines="20" w:after="48"/>
              <w:jc w:val="left"/>
              <w:rPr>
                <w:rFonts w:ascii="Arial" w:hAnsi="Arial" w:cs="Arial"/>
                <w:b w:val="0"/>
                <w:szCs w:val="22"/>
              </w:rPr>
            </w:pPr>
            <w:r w:rsidRPr="009211C5">
              <w:rPr>
                <w:rFonts w:ascii="Arial" w:hAnsi="Arial" w:cs="Arial"/>
                <w:b w:val="0"/>
                <w:szCs w:val="22"/>
              </w:rPr>
              <w:t xml:space="preserve">Review the results collected at </w:t>
            </w:r>
            <w:r w:rsidRPr="009211C5">
              <w:rPr>
                <w:rFonts w:ascii="Arial" w:hAnsi="Arial" w:cs="Arial"/>
                <w:szCs w:val="22"/>
                <w:highlight w:val="yellow"/>
              </w:rPr>
              <w:t xml:space="preserve">Step </w:t>
            </w:r>
            <w:r w:rsidR="007C52CF">
              <w:rPr>
                <w:rFonts w:ascii="Arial" w:hAnsi="Arial" w:cs="Arial"/>
                <w:szCs w:val="22"/>
                <w:highlight w:val="yellow"/>
              </w:rPr>
              <w:fldChar w:fldCharType="begin"/>
            </w:r>
            <w:r w:rsidR="007C52CF">
              <w:rPr>
                <w:rFonts w:ascii="Arial" w:hAnsi="Arial" w:cs="Arial"/>
                <w:szCs w:val="22"/>
                <w:highlight w:val="yellow"/>
              </w:rPr>
              <w:instrText xml:space="preserve"> REF _Ref374445251 \r \h </w:instrText>
            </w:r>
            <w:r w:rsidR="007C52CF">
              <w:rPr>
                <w:rFonts w:ascii="Arial" w:hAnsi="Arial" w:cs="Arial"/>
                <w:szCs w:val="22"/>
                <w:highlight w:val="yellow"/>
              </w:rPr>
            </w:r>
            <w:r w:rsidR="007C52CF">
              <w:rPr>
                <w:rFonts w:ascii="Arial" w:hAnsi="Arial" w:cs="Arial"/>
                <w:szCs w:val="22"/>
                <w:highlight w:val="yellow"/>
              </w:rPr>
              <w:fldChar w:fldCharType="separate"/>
            </w:r>
            <w:r w:rsidR="00E97910">
              <w:rPr>
                <w:rFonts w:ascii="Arial" w:hAnsi="Arial" w:cs="Arial"/>
                <w:szCs w:val="22"/>
                <w:highlight w:val="yellow"/>
              </w:rPr>
              <w:t>266</w:t>
            </w:r>
            <w:r w:rsidR="007C52CF">
              <w:rPr>
                <w:rFonts w:ascii="Arial" w:hAnsi="Arial" w:cs="Arial"/>
                <w:szCs w:val="22"/>
                <w:highlight w:val="yellow"/>
              </w:rPr>
              <w:fldChar w:fldCharType="end"/>
            </w:r>
            <w:r w:rsidRPr="009211C5">
              <w:rPr>
                <w:rFonts w:ascii="Arial" w:hAnsi="Arial" w:cs="Arial"/>
                <w:b w:val="0"/>
                <w:szCs w:val="22"/>
              </w:rPr>
              <w:t xml:space="preserve"> to those previously collected at</w:t>
            </w:r>
            <w:r w:rsidRPr="009211C5">
              <w:rPr>
                <w:rFonts w:ascii="Arial" w:hAnsi="Arial" w:cs="Arial"/>
                <w:szCs w:val="22"/>
              </w:rPr>
              <w:t xml:space="preserve"> </w:t>
            </w:r>
            <w:r w:rsidRPr="009211C5">
              <w:rPr>
                <w:rFonts w:ascii="Arial" w:hAnsi="Arial" w:cs="Arial"/>
                <w:szCs w:val="22"/>
                <w:highlight w:val="yellow"/>
              </w:rPr>
              <w:t xml:space="preserve">Step </w:t>
            </w:r>
            <w:r w:rsidRPr="009211C5">
              <w:rPr>
                <w:rFonts w:ascii="Arial" w:hAnsi="Arial" w:cs="Arial"/>
                <w:szCs w:val="22"/>
                <w:highlight w:val="yellow"/>
              </w:rPr>
              <w:fldChar w:fldCharType="begin"/>
            </w:r>
            <w:r w:rsidRPr="009211C5">
              <w:rPr>
                <w:rFonts w:ascii="Arial" w:hAnsi="Arial" w:cs="Arial"/>
                <w:szCs w:val="22"/>
                <w:highlight w:val="yellow"/>
              </w:rPr>
              <w:instrText xml:space="preserve"> REF _Ref374541896 \r \h  \* MERGEFORMAT </w:instrText>
            </w:r>
            <w:r w:rsidRPr="009211C5">
              <w:rPr>
                <w:rFonts w:ascii="Arial" w:hAnsi="Arial" w:cs="Arial"/>
                <w:szCs w:val="22"/>
                <w:highlight w:val="yellow"/>
              </w:rPr>
            </w:r>
            <w:r w:rsidRPr="009211C5">
              <w:rPr>
                <w:rFonts w:ascii="Arial" w:hAnsi="Arial" w:cs="Arial"/>
                <w:szCs w:val="22"/>
                <w:highlight w:val="yellow"/>
              </w:rPr>
              <w:fldChar w:fldCharType="separate"/>
            </w:r>
            <w:r w:rsidR="00E97910">
              <w:rPr>
                <w:rFonts w:ascii="Arial" w:hAnsi="Arial" w:cs="Arial"/>
                <w:szCs w:val="22"/>
                <w:highlight w:val="yellow"/>
              </w:rPr>
              <w:t>15</w:t>
            </w:r>
            <w:r w:rsidRPr="009211C5">
              <w:rPr>
                <w:rFonts w:ascii="Arial" w:hAnsi="Arial" w:cs="Arial"/>
                <w:szCs w:val="22"/>
                <w:highlight w:val="yellow"/>
              </w:rPr>
              <w:fldChar w:fldCharType="end"/>
            </w:r>
            <w:r w:rsidRPr="009211C5">
              <w:rPr>
                <w:rFonts w:ascii="Arial" w:hAnsi="Arial" w:cs="Arial"/>
                <w:b w:val="0"/>
                <w:szCs w:val="22"/>
              </w:rPr>
              <w:t xml:space="preserve"> and verify the oldest previously recorded file date/time stamps are no longer listed in the latest query.</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szCs w:val="22"/>
              </w:rPr>
              <w:t>The oldest file previously displayed is no longer listed.</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r w:rsidRPr="009211C5">
              <w:rPr>
                <w:rFonts w:ascii="Arial" w:hAnsi="Arial" w:cs="Arial"/>
                <w:b w:val="0"/>
                <w:bCs/>
                <w:szCs w:val="22"/>
              </w:rPr>
              <w:t>Requirement 2809, 2810</w:t>
            </w:r>
          </w:p>
        </w:tc>
      </w:tr>
      <w:tr w:rsidR="006F2C73" w:rsidRPr="009211C5" w:rsidTr="003154D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616330">
            <w:pPr>
              <w:pStyle w:val="Tableheading"/>
              <w:snapToGrid w:val="0"/>
              <w:spacing w:beforeLines="20" w:before="48" w:afterLines="20" w:after="48"/>
              <w:jc w:val="left"/>
              <w:rPr>
                <w:rFonts w:ascii="Arial" w:hAnsi="Arial" w:cs="Arial"/>
                <w:b w:val="0"/>
                <w:color w:val="000000"/>
                <w:szCs w:val="22"/>
              </w:rPr>
            </w:pPr>
            <w:r w:rsidRPr="009211C5">
              <w:rPr>
                <w:rFonts w:ascii="Arial" w:hAnsi="Arial" w:cs="Arial"/>
                <w:b w:val="0"/>
                <w:color w:val="000000"/>
                <w:szCs w:val="22"/>
              </w:rPr>
              <w:t xml:space="preserve">Completed test for </w:t>
            </w:r>
            <w:proofErr w:type="spellStart"/>
            <w:r w:rsidRPr="009211C5">
              <w:rPr>
                <w:rFonts w:ascii="Arial" w:hAnsi="Arial" w:cs="Arial"/>
                <w:b w:val="0"/>
                <w:color w:val="000000"/>
                <w:szCs w:val="22"/>
              </w:rPr>
              <w:t>RaFTR</w:t>
            </w:r>
            <w:proofErr w:type="spellEnd"/>
            <w:r w:rsidRPr="009211C5">
              <w:rPr>
                <w:rFonts w:ascii="Arial" w:hAnsi="Arial" w:cs="Arial"/>
                <w:b w:val="0"/>
                <w:color w:val="000000"/>
                <w:szCs w:val="22"/>
              </w:rPr>
              <w:t>/TNCF/AWIPS-II configuration:</w:t>
            </w:r>
          </w:p>
          <w:p w:rsidR="006F2C73" w:rsidRPr="009211C5" w:rsidRDefault="006F2C73" w:rsidP="00616330">
            <w:pPr>
              <w:pStyle w:val="Tableheading"/>
              <w:numPr>
                <w:ilvl w:val="0"/>
                <w:numId w:val="9"/>
              </w:numPr>
              <w:snapToGrid w:val="0"/>
              <w:spacing w:beforeLines="20" w:before="48" w:afterLines="20" w:after="48"/>
              <w:jc w:val="left"/>
              <w:rPr>
                <w:rFonts w:ascii="Arial" w:hAnsi="Arial" w:cs="Arial"/>
                <w:b w:val="0"/>
                <w:szCs w:val="22"/>
              </w:rPr>
            </w:pPr>
            <w:r w:rsidRPr="009211C5">
              <w:rPr>
                <w:rFonts w:ascii="Arial" w:hAnsi="Arial" w:cs="Arial"/>
                <w:b w:val="0"/>
                <w:bCs/>
                <w:i/>
                <w:sz w:val="20"/>
                <w:szCs w:val="20"/>
              </w:rPr>
              <w:t>GOES-R West Scan Mode (Mode 4) and GOES-R East Scan Mode (Mode 3)</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8364C0" w:rsidP="00616330">
            <w:pPr>
              <w:pStyle w:val="Tableheading"/>
              <w:snapToGrid w:val="0"/>
              <w:spacing w:beforeLines="20" w:before="48" w:afterLines="20" w:after="48"/>
              <w:jc w:val="left"/>
              <w:rPr>
                <w:rFonts w:ascii="Arial" w:hAnsi="Arial" w:cs="Arial"/>
                <w:b w:val="0"/>
                <w:szCs w:val="22"/>
              </w:rPr>
            </w:pPr>
            <w:r>
              <w:rPr>
                <w:rFonts w:ascii="Arial" w:hAnsi="Arial" w:cs="Arial"/>
                <w:b w:val="0"/>
                <w:szCs w:val="22"/>
              </w:rPr>
              <w:t>Requirement 2815</w:t>
            </w:r>
          </w:p>
        </w:tc>
      </w:tr>
      <w:tr w:rsidR="006F2C73" w:rsidRPr="009211C5" w:rsidTr="003154D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3154D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szCs w:val="22"/>
              </w:rPr>
            </w:pPr>
            <w:r w:rsidRPr="009211C5">
              <w:rPr>
                <w:rFonts w:ascii="Arial" w:hAnsi="Arial" w:cs="Arial"/>
                <w:b w:val="0"/>
                <w:szCs w:val="22"/>
              </w:rPr>
              <w:t>Successfully passes test</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r>
      <w:tr w:rsidR="006F2C73" w:rsidRPr="009211C5" w:rsidTr="003154D7">
        <w:trPr>
          <w:cantSplit/>
        </w:trPr>
        <w:tc>
          <w:tcPr>
            <w:tcW w:w="9596" w:type="dxa"/>
            <w:gridSpan w:val="6"/>
            <w:shd w:val="clear" w:color="auto" w:fill="EAF1DD" w:themeFill="accent3" w:themeFillTint="33"/>
          </w:tcPr>
          <w:p w:rsidR="00F647C4" w:rsidRDefault="00F647C4" w:rsidP="00F647C4">
            <w:pPr>
              <w:pStyle w:val="StyleHeading1Heading1-MUOSTimesNewRoman"/>
              <w:pageBreakBefore w:val="0"/>
              <w:numPr>
                <w:ilvl w:val="1"/>
                <w:numId w:val="10"/>
              </w:numPr>
              <w:ind w:left="550"/>
              <w:rPr>
                <w:rFonts w:ascii="Arial" w:hAnsi="Arial"/>
                <w:b w:val="0"/>
                <w:bCs w:val="0"/>
                <w:szCs w:val="22"/>
              </w:rPr>
            </w:pPr>
            <w:bookmarkStart w:id="314" w:name="_Ref386519901"/>
            <w:bookmarkStart w:id="315" w:name="_Toc386699519"/>
            <w:r>
              <w:rPr>
                <w:rFonts w:ascii="Arial" w:hAnsi="Arial"/>
                <w:b w:val="0"/>
                <w:bCs w:val="0"/>
                <w:szCs w:val="22"/>
              </w:rPr>
              <w:t>Verification of GOES-R Data Mode Operation</w:t>
            </w:r>
            <w:bookmarkEnd w:id="314"/>
            <w:bookmarkEnd w:id="315"/>
          </w:p>
          <w:p w:rsidR="00F647C4" w:rsidRPr="003154D7" w:rsidRDefault="00F647C4" w:rsidP="003154D7">
            <w:pPr>
              <w:pStyle w:val="Tableheading"/>
              <w:snapToGrid w:val="0"/>
              <w:spacing w:beforeLines="20" w:before="48" w:afterLines="20" w:after="48"/>
              <w:jc w:val="left"/>
              <w:rPr>
                <w:rFonts w:ascii="Arial" w:hAnsi="Arial" w:cs="Arial"/>
                <w:b w:val="0"/>
                <w:szCs w:val="22"/>
              </w:rPr>
            </w:pPr>
            <w:r w:rsidRPr="00294B7B">
              <w:rPr>
                <w:rFonts w:ascii="Arial" w:hAnsi="Arial" w:cs="Arial"/>
                <w:b w:val="0"/>
                <w:szCs w:val="22"/>
              </w:rPr>
              <w:t xml:space="preserve">Repeat this test procedure with the </w:t>
            </w:r>
            <w:proofErr w:type="spellStart"/>
            <w:r w:rsidRPr="00294B7B">
              <w:rPr>
                <w:rFonts w:ascii="Arial" w:hAnsi="Arial" w:cs="Arial"/>
                <w:b w:val="0"/>
                <w:szCs w:val="22"/>
              </w:rPr>
              <w:t>RaFTR</w:t>
            </w:r>
            <w:proofErr w:type="spellEnd"/>
            <w:r w:rsidRPr="00294B7B">
              <w:rPr>
                <w:rFonts w:ascii="Arial" w:hAnsi="Arial" w:cs="Arial"/>
                <w:b w:val="0"/>
                <w:szCs w:val="22"/>
              </w:rPr>
              <w:t xml:space="preserve"> operating and providing simulated GOES-R data </w:t>
            </w:r>
            <w:r w:rsidR="00B81A06" w:rsidRPr="00294B7B">
              <w:rPr>
                <w:rFonts w:ascii="Arial" w:hAnsi="Arial" w:cs="Arial"/>
                <w:b w:val="0"/>
                <w:szCs w:val="22"/>
              </w:rPr>
              <w:t xml:space="preserve">to the AWIPS II system </w:t>
            </w:r>
            <w:r w:rsidRPr="00294B7B">
              <w:rPr>
                <w:rFonts w:ascii="Arial" w:hAnsi="Arial" w:cs="Arial"/>
                <w:b w:val="0"/>
                <w:szCs w:val="22"/>
              </w:rPr>
              <w:t>as defined by the mode scenarios contained in Requirement 2815.</w:t>
            </w:r>
          </w:p>
          <w:p w:rsidR="006F2C73" w:rsidRPr="009211C5" w:rsidRDefault="006F2C73" w:rsidP="003154D7">
            <w:pPr>
              <w:spacing w:before="120" w:after="120"/>
              <w:rPr>
                <w:rFonts w:ascii="Arial" w:hAnsi="Arial" w:cs="Arial"/>
                <w:color w:val="000000"/>
                <w:sz w:val="22"/>
                <w:szCs w:val="22"/>
              </w:rPr>
            </w:pPr>
            <w:r w:rsidRPr="009211C5">
              <w:rPr>
                <w:rFonts w:ascii="Arial" w:hAnsi="Arial" w:cs="Arial"/>
                <w:bCs/>
                <w:sz w:val="22"/>
                <w:szCs w:val="22"/>
              </w:rPr>
              <w:t>2815</w:t>
            </w:r>
            <w:r w:rsidRPr="009211C5">
              <w:rPr>
                <w:rFonts w:ascii="Arial" w:hAnsi="Arial" w:cs="Arial"/>
                <w:bCs/>
                <w:sz w:val="22"/>
                <w:szCs w:val="22"/>
              </w:rPr>
              <w:tab/>
            </w:r>
            <w:r w:rsidRPr="009211C5">
              <w:rPr>
                <w:rFonts w:ascii="Arial" w:hAnsi="Arial" w:cs="Arial"/>
                <w:color w:val="000000"/>
                <w:sz w:val="22"/>
                <w:szCs w:val="22"/>
              </w:rPr>
              <w:t xml:space="preserve">The </w:t>
            </w:r>
            <w:proofErr w:type="spellStart"/>
            <w:r w:rsidRPr="009211C5">
              <w:rPr>
                <w:rFonts w:ascii="Arial" w:hAnsi="Arial" w:cs="Arial"/>
                <w:color w:val="000000"/>
                <w:sz w:val="22"/>
                <w:szCs w:val="22"/>
              </w:rPr>
              <w:t>RaFTR</w:t>
            </w:r>
            <w:proofErr w:type="spellEnd"/>
            <w:r w:rsidRPr="009211C5">
              <w:rPr>
                <w:rFonts w:ascii="Arial" w:hAnsi="Arial" w:cs="Arial"/>
                <w:color w:val="000000"/>
                <w:sz w:val="22"/>
                <w:szCs w:val="22"/>
              </w:rPr>
              <w:t>/TNCF/AWIPS-II will run flowing GOES East and West data for at least 24 consecutive hours in the following scenarios :</w:t>
            </w:r>
          </w:p>
          <w:p w:rsidR="006F2C73" w:rsidRPr="009211C5" w:rsidRDefault="006F2C73" w:rsidP="00616330">
            <w:pPr>
              <w:spacing w:before="40" w:after="40"/>
              <w:ind w:left="1152" w:hanging="432"/>
              <w:rPr>
                <w:rFonts w:ascii="Arial" w:hAnsi="Arial" w:cs="Arial"/>
                <w:color w:val="000000"/>
                <w:sz w:val="22"/>
                <w:szCs w:val="22"/>
              </w:rPr>
            </w:pPr>
            <w:r w:rsidRPr="009211C5">
              <w:rPr>
                <w:rFonts w:ascii="Arial" w:hAnsi="Arial" w:cs="Arial"/>
                <w:color w:val="000000"/>
                <w:sz w:val="22"/>
                <w:szCs w:val="22"/>
              </w:rPr>
              <w:t>a.</w:t>
            </w:r>
            <w:r w:rsidRPr="009211C5">
              <w:rPr>
                <w:rFonts w:ascii="Arial" w:hAnsi="Arial" w:cs="Arial"/>
                <w:color w:val="000000"/>
                <w:sz w:val="22"/>
                <w:szCs w:val="22"/>
              </w:rPr>
              <w:tab/>
              <w:t>GOES West Scan Mode (Mode 4) and GOES East Flex Mode (Mode 3)</w:t>
            </w:r>
          </w:p>
          <w:p w:rsidR="006F2C73" w:rsidRPr="009211C5" w:rsidRDefault="006F2C73" w:rsidP="00616330">
            <w:pPr>
              <w:spacing w:before="40" w:after="40"/>
              <w:ind w:left="1152" w:hanging="432"/>
              <w:rPr>
                <w:rFonts w:ascii="Arial" w:hAnsi="Arial" w:cs="Arial"/>
                <w:color w:val="000000"/>
                <w:sz w:val="22"/>
                <w:szCs w:val="22"/>
              </w:rPr>
            </w:pPr>
            <w:r w:rsidRPr="009211C5">
              <w:rPr>
                <w:rFonts w:ascii="Arial" w:hAnsi="Arial" w:cs="Arial"/>
                <w:color w:val="000000"/>
                <w:sz w:val="22"/>
                <w:szCs w:val="22"/>
              </w:rPr>
              <w:t>b.</w:t>
            </w:r>
            <w:r w:rsidRPr="009211C5">
              <w:rPr>
                <w:rFonts w:ascii="Arial" w:hAnsi="Arial" w:cs="Arial"/>
                <w:color w:val="000000"/>
                <w:sz w:val="22"/>
                <w:szCs w:val="22"/>
              </w:rPr>
              <w:tab/>
              <w:t>GOES West Scan Mode (Mode 4) and GOES East Scan Mode (Mode 4)</w:t>
            </w:r>
          </w:p>
          <w:p w:rsidR="006F2C73" w:rsidRPr="009211C5" w:rsidRDefault="006F2C73" w:rsidP="00616330">
            <w:pPr>
              <w:spacing w:before="40" w:after="40"/>
              <w:ind w:left="1152" w:hanging="432"/>
              <w:rPr>
                <w:rFonts w:ascii="Arial" w:hAnsi="Arial" w:cs="Arial"/>
                <w:color w:val="000000"/>
                <w:sz w:val="22"/>
                <w:szCs w:val="22"/>
              </w:rPr>
            </w:pPr>
            <w:r w:rsidRPr="009211C5">
              <w:rPr>
                <w:rFonts w:ascii="Arial" w:hAnsi="Arial" w:cs="Arial"/>
                <w:color w:val="000000"/>
                <w:sz w:val="22"/>
                <w:szCs w:val="22"/>
              </w:rPr>
              <w:t>c.</w:t>
            </w:r>
            <w:r w:rsidRPr="009211C5">
              <w:rPr>
                <w:rFonts w:ascii="Arial" w:hAnsi="Arial" w:cs="Arial"/>
                <w:color w:val="000000"/>
                <w:sz w:val="22"/>
                <w:szCs w:val="22"/>
              </w:rPr>
              <w:tab/>
              <w:t>GOES West Flex Mode (Mode 3) and GOES East Flex Mode (Mode 3)</w:t>
            </w:r>
          </w:p>
          <w:p w:rsidR="006F2C73" w:rsidRPr="009211C5" w:rsidRDefault="006F2C73" w:rsidP="00616330">
            <w:pPr>
              <w:spacing w:before="40" w:after="40"/>
              <w:ind w:left="1152" w:hanging="432"/>
              <w:rPr>
                <w:rFonts w:ascii="Arial" w:hAnsi="Arial" w:cs="Arial"/>
                <w:bCs/>
                <w:sz w:val="22"/>
                <w:szCs w:val="22"/>
              </w:rPr>
            </w:pPr>
            <w:r w:rsidRPr="009211C5">
              <w:rPr>
                <w:rFonts w:ascii="Arial" w:hAnsi="Arial" w:cs="Arial"/>
                <w:color w:val="000000"/>
                <w:sz w:val="22"/>
                <w:szCs w:val="22"/>
              </w:rPr>
              <w:t>d.</w:t>
            </w:r>
            <w:r w:rsidRPr="009211C5">
              <w:rPr>
                <w:rFonts w:ascii="Arial" w:hAnsi="Arial" w:cs="Arial"/>
                <w:color w:val="000000"/>
                <w:sz w:val="22"/>
                <w:szCs w:val="22"/>
              </w:rPr>
              <w:tab/>
              <w:t>GOES West Flex Mode (Mode 3) and GOES East Scan Mode (Mode 4)</w:t>
            </w:r>
          </w:p>
        </w:tc>
      </w:tr>
      <w:tr w:rsidR="006F2C73" w:rsidRPr="009211C5" w:rsidTr="003154D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3154D7" w:rsidRDefault="006F2C73" w:rsidP="003154D7">
            <w:pPr>
              <w:pStyle w:val="Tableheading"/>
              <w:snapToGrid w:val="0"/>
              <w:spacing w:beforeLines="20" w:before="48" w:afterLines="20" w:after="48"/>
              <w:ind w:left="90"/>
              <w:jc w:val="left"/>
              <w:rPr>
                <w:rFonts w:ascii="Arial" w:hAnsi="Arial" w:cs="Arial"/>
                <w:b w:val="0"/>
                <w:i/>
                <w:color w:val="000000"/>
                <w:szCs w:val="22"/>
              </w:rPr>
            </w:pPr>
            <w:r w:rsidRPr="00FB2344">
              <w:rPr>
                <w:rFonts w:ascii="Arial" w:hAnsi="Arial" w:cs="Arial"/>
                <w:b w:val="0"/>
                <w:color w:val="000000"/>
                <w:szCs w:val="22"/>
              </w:rPr>
              <w:t xml:space="preserve">Configure the </w:t>
            </w:r>
            <w:proofErr w:type="spellStart"/>
            <w:r w:rsidRPr="00FB2344">
              <w:rPr>
                <w:rFonts w:ascii="Arial" w:hAnsi="Arial" w:cs="Arial"/>
                <w:b w:val="0"/>
                <w:color w:val="000000"/>
                <w:szCs w:val="22"/>
              </w:rPr>
              <w:t>RaFTR</w:t>
            </w:r>
            <w:proofErr w:type="spellEnd"/>
            <w:r w:rsidRPr="00FB2344">
              <w:rPr>
                <w:rFonts w:ascii="Arial" w:hAnsi="Arial" w:cs="Arial"/>
                <w:b w:val="0"/>
                <w:color w:val="000000"/>
                <w:szCs w:val="22"/>
              </w:rPr>
              <w:t xml:space="preserve"> to provide data while periodically changing mode per the scenarios identified in Requirement 2815</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r>
      <w:tr w:rsidR="006F2C73" w:rsidRPr="009211C5" w:rsidTr="003154D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3154D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Pr="009211C5" w:rsidRDefault="006F2C73" w:rsidP="00616330">
            <w:pPr>
              <w:pStyle w:val="Tableheading"/>
              <w:snapToGrid w:val="0"/>
              <w:spacing w:beforeLines="20" w:before="48" w:afterLines="20" w:after="48"/>
              <w:jc w:val="left"/>
              <w:rPr>
                <w:rFonts w:ascii="Arial" w:hAnsi="Arial" w:cs="Arial"/>
                <w:b w:val="0"/>
                <w:szCs w:val="22"/>
              </w:rPr>
            </w:pPr>
            <w:r>
              <w:rPr>
                <w:rFonts w:ascii="Arial" w:hAnsi="Arial" w:cs="Arial"/>
                <w:b w:val="0"/>
                <w:szCs w:val="22"/>
              </w:rPr>
              <w:t xml:space="preserve">The </w:t>
            </w:r>
            <w:proofErr w:type="spellStart"/>
            <w:r>
              <w:rPr>
                <w:rFonts w:ascii="Arial" w:hAnsi="Arial" w:cs="Arial"/>
                <w:b w:val="0"/>
                <w:szCs w:val="22"/>
              </w:rPr>
              <w:t>RaFTR</w:t>
            </w:r>
            <w:proofErr w:type="spellEnd"/>
            <w:r>
              <w:rPr>
                <w:rFonts w:ascii="Arial" w:hAnsi="Arial" w:cs="Arial"/>
                <w:b w:val="0"/>
                <w:szCs w:val="22"/>
              </w:rPr>
              <w:t xml:space="preserve"> provides data per the scenarios</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r>
      <w:tr w:rsidR="006F2C73" w:rsidRPr="009211C5" w:rsidTr="003154D7">
        <w:trPr>
          <w:cantSplit/>
        </w:trPr>
        <w:tc>
          <w:tcPr>
            <w:tcW w:w="1020" w:type="dxa"/>
            <w:vMerge w:val="restart"/>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3154D7">
            <w:pPr>
              <w:pStyle w:val="Tableheading"/>
              <w:snapToGrid w:val="0"/>
              <w:spacing w:beforeLines="20" w:before="48" w:afterLines="20" w:after="48"/>
              <w:jc w:val="left"/>
              <w:rPr>
                <w:rFonts w:ascii="Arial" w:hAnsi="Arial" w:cs="Arial"/>
                <w:b w:val="0"/>
                <w:szCs w:val="22"/>
              </w:rPr>
            </w:pPr>
            <w:r w:rsidRPr="009211C5">
              <w:rPr>
                <w:rFonts w:ascii="Arial" w:hAnsi="Arial" w:cs="Arial"/>
                <w:b w:val="0"/>
                <w:color w:val="000000"/>
                <w:szCs w:val="22"/>
              </w:rPr>
              <w:t>Repeat this Test Case</w:t>
            </w:r>
            <w:r>
              <w:rPr>
                <w:rFonts w:ascii="Arial" w:hAnsi="Arial" w:cs="Arial"/>
                <w:b w:val="0"/>
                <w:color w:val="000000"/>
                <w:szCs w:val="22"/>
              </w:rPr>
              <w:t xml:space="preserve"> while the data inputs are changing per the mode scenarios.</w:t>
            </w:r>
          </w:p>
        </w:tc>
        <w:tc>
          <w:tcPr>
            <w:tcW w:w="647"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val="restart"/>
          </w:tcPr>
          <w:p w:rsidR="006F2C73" w:rsidRPr="009211C5" w:rsidRDefault="006F2C73" w:rsidP="00616330">
            <w:pPr>
              <w:pStyle w:val="Tableheading"/>
              <w:snapToGrid w:val="0"/>
              <w:spacing w:beforeLines="20" w:before="48" w:afterLines="20" w:after="48"/>
              <w:jc w:val="left"/>
              <w:rPr>
                <w:rFonts w:ascii="Arial" w:hAnsi="Arial" w:cs="Arial"/>
                <w:b w:val="0"/>
                <w:szCs w:val="22"/>
              </w:rPr>
            </w:pPr>
            <w:r w:rsidRPr="009211C5">
              <w:rPr>
                <w:rFonts w:ascii="Arial" w:hAnsi="Arial" w:cs="Arial"/>
                <w:b w:val="0"/>
                <w:szCs w:val="22"/>
              </w:rPr>
              <w:t>Requirement 2815</w:t>
            </w:r>
          </w:p>
        </w:tc>
      </w:tr>
      <w:tr w:rsidR="006F2C73" w:rsidRPr="009211C5" w:rsidTr="003154D7">
        <w:trPr>
          <w:cantSplit/>
        </w:trPr>
        <w:tc>
          <w:tcPr>
            <w:tcW w:w="1020" w:type="dxa"/>
            <w:vMerge/>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4619" w:type="dxa"/>
            <w:gridSpan w:val="3"/>
          </w:tcPr>
          <w:p w:rsidR="006F2C73" w:rsidRPr="009211C5" w:rsidRDefault="006F2C73" w:rsidP="003154D7">
            <w:pPr>
              <w:pStyle w:val="Tableheading"/>
              <w:snapToGrid w:val="0"/>
              <w:spacing w:beforeLines="20" w:before="48" w:afterLines="20" w:after="48"/>
              <w:jc w:val="left"/>
              <w:rPr>
                <w:rFonts w:ascii="Arial" w:hAnsi="Arial" w:cs="Arial"/>
                <w:bCs/>
                <w:szCs w:val="22"/>
              </w:rPr>
            </w:pPr>
            <w:r w:rsidRPr="009211C5">
              <w:rPr>
                <w:rFonts w:ascii="Arial" w:hAnsi="Arial" w:cs="Arial"/>
                <w:bCs/>
                <w:szCs w:val="22"/>
              </w:rPr>
              <w:t>Expected Result:</w:t>
            </w:r>
          </w:p>
          <w:p w:rsidR="006F2C73" w:rsidRDefault="006F2C73" w:rsidP="003154D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sz w:val="20"/>
                <w:szCs w:val="20"/>
              </w:rPr>
              <w:t>Data products are able to be ingested</w:t>
            </w:r>
          </w:p>
          <w:p w:rsidR="006F2C73" w:rsidRDefault="006F2C73" w:rsidP="003154D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sz w:val="20"/>
                <w:szCs w:val="20"/>
              </w:rPr>
              <w:t>Data products are able to be decoded</w:t>
            </w:r>
          </w:p>
          <w:p w:rsidR="006F2C73" w:rsidRDefault="006F2C73" w:rsidP="003154D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sz w:val="20"/>
                <w:szCs w:val="20"/>
              </w:rPr>
              <w:t>Data products are able to be processed</w:t>
            </w:r>
          </w:p>
          <w:p w:rsidR="006F2C73" w:rsidRDefault="006F2C73" w:rsidP="003154D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sz w:val="20"/>
                <w:szCs w:val="20"/>
              </w:rPr>
              <w:t>Data products are able to be displayed</w:t>
            </w:r>
          </w:p>
          <w:p w:rsidR="006F2C73" w:rsidRDefault="006F2C73" w:rsidP="003154D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sz w:val="20"/>
                <w:szCs w:val="20"/>
              </w:rPr>
              <w:t>Data products are able to be retained/stored</w:t>
            </w:r>
          </w:p>
          <w:p w:rsidR="006F2C73" w:rsidRPr="003154D7" w:rsidRDefault="006F2C73" w:rsidP="003154D7">
            <w:pPr>
              <w:pStyle w:val="Tableheading"/>
              <w:numPr>
                <w:ilvl w:val="0"/>
                <w:numId w:val="9"/>
              </w:numPr>
              <w:snapToGrid w:val="0"/>
              <w:spacing w:beforeLines="20" w:before="48" w:afterLines="20" w:after="48"/>
              <w:jc w:val="left"/>
              <w:rPr>
                <w:rFonts w:ascii="Arial" w:hAnsi="Arial" w:cs="Arial"/>
                <w:b w:val="0"/>
                <w:bCs/>
                <w:sz w:val="20"/>
                <w:szCs w:val="20"/>
              </w:rPr>
            </w:pPr>
            <w:r>
              <w:rPr>
                <w:rFonts w:ascii="Arial" w:hAnsi="Arial" w:cs="Arial"/>
                <w:b w:val="0"/>
                <w:bCs/>
                <w:sz w:val="20"/>
                <w:szCs w:val="20"/>
              </w:rPr>
              <w:t>Data products are able to be purged</w:t>
            </w:r>
          </w:p>
          <w:p w:rsidR="006F2C73" w:rsidRPr="00A877CE" w:rsidRDefault="006F2C73" w:rsidP="003154D7">
            <w:pPr>
              <w:pStyle w:val="Tableheading"/>
              <w:numPr>
                <w:ilvl w:val="0"/>
                <w:numId w:val="9"/>
              </w:numPr>
              <w:snapToGrid w:val="0"/>
              <w:spacing w:beforeLines="20" w:before="48" w:afterLines="20" w:after="48"/>
              <w:jc w:val="left"/>
              <w:rPr>
                <w:rFonts w:ascii="Arial" w:hAnsi="Arial" w:cs="Arial"/>
                <w:b w:val="0"/>
                <w:szCs w:val="22"/>
              </w:rPr>
            </w:pPr>
            <w:r>
              <w:rPr>
                <w:rFonts w:ascii="Arial" w:hAnsi="Arial" w:cs="Arial"/>
                <w:b w:val="0"/>
                <w:bCs/>
                <w:sz w:val="20"/>
                <w:szCs w:val="20"/>
              </w:rPr>
              <w:t>Test passes successfully</w:t>
            </w:r>
          </w:p>
        </w:tc>
        <w:tc>
          <w:tcPr>
            <w:tcW w:w="647" w:type="dxa"/>
            <w:vMerge/>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vMerge/>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r>
      <w:tr w:rsidR="006F2C73" w:rsidRPr="0023567D" w:rsidTr="003154D7">
        <w:trPr>
          <w:cantSplit/>
        </w:trPr>
        <w:tc>
          <w:tcPr>
            <w:tcW w:w="9596" w:type="dxa"/>
            <w:gridSpan w:val="6"/>
            <w:shd w:val="clear" w:color="auto" w:fill="EAF1DD" w:themeFill="accent3" w:themeFillTint="33"/>
          </w:tcPr>
          <w:p w:rsidR="006F2C73" w:rsidRPr="003154D7" w:rsidRDefault="006F2C73" w:rsidP="003154D7">
            <w:pPr>
              <w:pStyle w:val="StyleHeading1Heading1-MUOSTimesNewRoman"/>
              <w:pageBreakBefore w:val="0"/>
              <w:numPr>
                <w:ilvl w:val="1"/>
                <w:numId w:val="10"/>
              </w:numPr>
              <w:ind w:left="550"/>
              <w:rPr>
                <w:rFonts w:ascii="Arial" w:hAnsi="Arial"/>
                <w:szCs w:val="22"/>
              </w:rPr>
            </w:pPr>
            <w:bookmarkStart w:id="316" w:name="_Ref386521258"/>
            <w:bookmarkStart w:id="317" w:name="_Ref386521320"/>
            <w:bookmarkStart w:id="318" w:name="_Toc386699520"/>
            <w:r w:rsidRPr="00612AE5">
              <w:rPr>
                <w:rFonts w:ascii="Arial" w:hAnsi="Arial"/>
                <w:b w:val="0"/>
                <w:bCs w:val="0"/>
                <w:szCs w:val="22"/>
              </w:rPr>
              <w:t xml:space="preserve">Testing </w:t>
            </w:r>
            <w:bookmarkEnd w:id="316"/>
            <w:r w:rsidR="00B81A06">
              <w:rPr>
                <w:rFonts w:ascii="Arial" w:hAnsi="Arial"/>
                <w:b w:val="0"/>
                <w:bCs w:val="0"/>
                <w:szCs w:val="22"/>
              </w:rPr>
              <w:t>Completion and Clean-up</w:t>
            </w:r>
            <w:bookmarkEnd w:id="317"/>
            <w:bookmarkEnd w:id="318"/>
          </w:p>
        </w:tc>
      </w:tr>
      <w:tr w:rsidR="006F2C73" w:rsidRPr="00234280" w:rsidTr="003154D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szCs w:val="22"/>
              </w:rPr>
            </w:pPr>
            <w:r w:rsidRPr="009211C5">
              <w:rPr>
                <w:rFonts w:ascii="Arial" w:hAnsi="Arial" w:cs="Arial"/>
                <w:b w:val="0"/>
                <w:szCs w:val="22"/>
              </w:rPr>
              <w:t>Test Completion</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szCs w:val="22"/>
              </w:rPr>
            </w:pPr>
            <w:r w:rsidRPr="009211C5">
              <w:rPr>
                <w:rFonts w:ascii="Arial" w:hAnsi="Arial" w:cs="Arial"/>
                <w:b w:val="0"/>
                <w:szCs w:val="22"/>
              </w:rPr>
              <w:t>Test successfully complete</w:t>
            </w:r>
            <w:r>
              <w:rPr>
                <w:rFonts w:ascii="Arial" w:hAnsi="Arial" w:cs="Arial"/>
                <w:b w:val="0"/>
                <w:szCs w:val="22"/>
              </w:rPr>
              <w:t>s</w:t>
            </w: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szCs w:val="22"/>
              </w:rPr>
            </w:pPr>
            <w:r w:rsidRPr="009211C5">
              <w:rPr>
                <w:rFonts w:ascii="Arial" w:hAnsi="Arial" w:cs="Arial"/>
                <w:b w:val="0"/>
                <w:szCs w:val="22"/>
              </w:rPr>
              <w:t>Requirement 2815, 2856</w:t>
            </w:r>
          </w:p>
        </w:tc>
      </w:tr>
      <w:tr w:rsidR="006F2C73" w:rsidRPr="0023567D" w:rsidTr="003154D7">
        <w:trPr>
          <w:cantSplit/>
        </w:trPr>
        <w:tc>
          <w:tcPr>
            <w:tcW w:w="9596" w:type="dxa"/>
            <w:gridSpan w:val="6"/>
            <w:shd w:val="clear" w:color="auto" w:fill="EAF1DD" w:themeFill="accent3" w:themeFillTint="33"/>
          </w:tcPr>
          <w:p w:rsidR="006F2C73" w:rsidRPr="003154D7" w:rsidRDefault="006F2C73" w:rsidP="0023567D">
            <w:pPr>
              <w:pStyle w:val="Tableheading"/>
              <w:keepNext/>
              <w:snapToGrid w:val="0"/>
              <w:spacing w:beforeLines="20" w:before="48" w:afterLines="20" w:after="48"/>
              <w:jc w:val="left"/>
              <w:rPr>
                <w:rFonts w:ascii="Arial" w:hAnsi="Arial" w:cs="Arial"/>
                <w:szCs w:val="22"/>
              </w:rPr>
            </w:pPr>
            <w:r w:rsidRPr="003154D7">
              <w:rPr>
                <w:rFonts w:ascii="Arial" w:hAnsi="Arial" w:cs="Arial"/>
                <w:szCs w:val="22"/>
              </w:rPr>
              <w:lastRenderedPageBreak/>
              <w:t>Post-Test Data Collection</w:t>
            </w:r>
          </w:p>
        </w:tc>
      </w:tr>
      <w:tr w:rsidR="006F2C73" w:rsidRPr="00A877CE" w:rsidTr="003154D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p>
        </w:tc>
        <w:tc>
          <w:tcPr>
            <w:tcW w:w="2641" w:type="dxa"/>
          </w:tcPr>
          <w:p w:rsidR="006F2C73" w:rsidRPr="009211C5" w:rsidRDefault="006F2C73" w:rsidP="00616330">
            <w:pPr>
              <w:pStyle w:val="Tableheading"/>
              <w:snapToGrid w:val="0"/>
              <w:spacing w:beforeLines="20" w:before="48" w:afterLines="20" w:after="48"/>
              <w:jc w:val="left"/>
              <w:rPr>
                <w:rFonts w:ascii="Arial" w:hAnsi="Arial" w:cs="Arial"/>
                <w:b w:val="0"/>
                <w:szCs w:val="22"/>
              </w:rPr>
            </w:pPr>
            <w:r>
              <w:rPr>
                <w:rFonts w:ascii="Arial" w:hAnsi="Arial" w:cs="Arial"/>
                <w:b w:val="0"/>
                <w:szCs w:val="22"/>
              </w:rPr>
              <w:t>Gather all data, screen captures, and videos collected during this test for later review and analysis.</w:t>
            </w:r>
          </w:p>
        </w:tc>
        <w:tc>
          <w:tcPr>
            <w:tcW w:w="1978" w:type="dxa"/>
            <w:gridSpan w:val="2"/>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c>
          <w:tcPr>
            <w:tcW w:w="647" w:type="dxa"/>
          </w:tcPr>
          <w:p w:rsidR="006F2C73" w:rsidRPr="009211C5" w:rsidRDefault="006F2C73" w:rsidP="00616330">
            <w:pPr>
              <w:pStyle w:val="Tableheading"/>
              <w:snapToGrid w:val="0"/>
              <w:spacing w:beforeLines="20" w:before="48" w:afterLines="20" w:after="48"/>
              <w:jc w:val="left"/>
              <w:rPr>
                <w:rFonts w:ascii="Arial" w:hAnsi="Arial" w:cs="Arial"/>
                <w:b w:val="0"/>
                <w:bCs/>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r>
      <w:tr w:rsidR="006F2C73" w:rsidRPr="0023567D" w:rsidTr="003154D7">
        <w:trPr>
          <w:cantSplit/>
        </w:trPr>
        <w:tc>
          <w:tcPr>
            <w:tcW w:w="9596" w:type="dxa"/>
            <w:gridSpan w:val="6"/>
            <w:shd w:val="clear" w:color="auto" w:fill="EAF1DD" w:themeFill="accent3" w:themeFillTint="33"/>
          </w:tcPr>
          <w:p w:rsidR="006F2C73" w:rsidRPr="003154D7" w:rsidRDefault="006F2C73" w:rsidP="0023567D">
            <w:pPr>
              <w:pStyle w:val="Tableheading"/>
              <w:keepNext/>
              <w:snapToGrid w:val="0"/>
              <w:spacing w:beforeLines="20" w:before="48" w:afterLines="20" w:after="48"/>
              <w:jc w:val="left"/>
              <w:rPr>
                <w:rFonts w:ascii="Arial" w:hAnsi="Arial" w:cs="Arial"/>
                <w:szCs w:val="22"/>
              </w:rPr>
            </w:pPr>
            <w:r w:rsidRPr="003154D7">
              <w:rPr>
                <w:rFonts w:ascii="Arial" w:hAnsi="Arial" w:cs="Arial"/>
                <w:szCs w:val="22"/>
              </w:rPr>
              <w:t>Clean-up before exiting</w:t>
            </w:r>
          </w:p>
        </w:tc>
      </w:tr>
      <w:tr w:rsidR="006F2C73" w:rsidRPr="009211C5" w:rsidTr="003154D7">
        <w:trPr>
          <w:cantSplit/>
        </w:trPr>
        <w:tc>
          <w:tcPr>
            <w:tcW w:w="1020" w:type="dxa"/>
            <w:vAlign w:val="center"/>
          </w:tcPr>
          <w:p w:rsidR="006F2C73" w:rsidRPr="009211C5" w:rsidRDefault="006F2C73" w:rsidP="00616330">
            <w:pPr>
              <w:pStyle w:val="ListParagraph"/>
              <w:numPr>
                <w:ilvl w:val="0"/>
                <w:numId w:val="11"/>
              </w:numPr>
              <w:snapToGrid w:val="0"/>
              <w:spacing w:beforeLines="20" w:before="48" w:afterLines="20" w:after="48"/>
              <w:jc w:val="center"/>
              <w:rPr>
                <w:rFonts w:ascii="Arial" w:hAnsi="Arial" w:cs="Arial"/>
                <w:b/>
                <w:bCs/>
                <w:sz w:val="22"/>
                <w:szCs w:val="22"/>
              </w:rPr>
            </w:pPr>
            <w:bookmarkStart w:id="319" w:name="_Ref374533943"/>
          </w:p>
        </w:tc>
        <w:bookmarkEnd w:id="319"/>
        <w:tc>
          <w:tcPr>
            <w:tcW w:w="2641" w:type="dxa"/>
          </w:tcPr>
          <w:p w:rsidR="006F2C73" w:rsidRPr="009211C5" w:rsidRDefault="006F2C73" w:rsidP="00616330">
            <w:pPr>
              <w:snapToGrid w:val="0"/>
              <w:spacing w:beforeLines="20" w:before="48" w:afterLines="20" w:after="48"/>
              <w:rPr>
                <w:rFonts w:ascii="Arial" w:hAnsi="Arial" w:cs="Arial"/>
                <w:sz w:val="22"/>
                <w:szCs w:val="22"/>
              </w:rPr>
            </w:pPr>
            <w:r w:rsidRPr="009211C5">
              <w:rPr>
                <w:rFonts w:ascii="Arial" w:hAnsi="Arial" w:cs="Arial"/>
                <w:sz w:val="22"/>
                <w:szCs w:val="22"/>
              </w:rPr>
              <w:t>Close all windows and log out</w:t>
            </w:r>
            <w:r>
              <w:rPr>
                <w:rFonts w:ascii="Arial" w:hAnsi="Arial" w:cs="Arial"/>
                <w:sz w:val="22"/>
                <w:szCs w:val="22"/>
              </w:rPr>
              <w:t xml:space="preserve"> as appropriate</w:t>
            </w:r>
            <w:r w:rsidRPr="009211C5">
              <w:rPr>
                <w:rFonts w:ascii="Arial" w:hAnsi="Arial" w:cs="Arial"/>
                <w:sz w:val="22"/>
                <w:szCs w:val="22"/>
              </w:rPr>
              <w:t>.</w:t>
            </w:r>
          </w:p>
        </w:tc>
        <w:tc>
          <w:tcPr>
            <w:tcW w:w="1978" w:type="dxa"/>
            <w:gridSpan w:val="2"/>
          </w:tcPr>
          <w:p w:rsidR="006F2C73" w:rsidRPr="009211C5" w:rsidRDefault="006F2C73" w:rsidP="00616330">
            <w:pPr>
              <w:snapToGrid w:val="0"/>
              <w:spacing w:beforeLines="20" w:before="48" w:afterLines="20" w:after="48"/>
              <w:rPr>
                <w:rFonts w:ascii="Arial" w:hAnsi="Arial" w:cs="Arial"/>
                <w:sz w:val="22"/>
                <w:szCs w:val="22"/>
              </w:rPr>
            </w:pPr>
          </w:p>
        </w:tc>
        <w:tc>
          <w:tcPr>
            <w:tcW w:w="647" w:type="dxa"/>
          </w:tcPr>
          <w:p w:rsidR="006F2C73" w:rsidRPr="009211C5" w:rsidRDefault="006F2C73" w:rsidP="00616330">
            <w:pPr>
              <w:pStyle w:val="Tableheading"/>
              <w:snapToGrid w:val="0"/>
              <w:spacing w:beforeLines="20" w:before="48" w:afterLines="20" w:after="48"/>
              <w:rPr>
                <w:rFonts w:ascii="Arial" w:hAnsi="Arial" w:cs="Arial"/>
                <w:b w:val="0"/>
                <w:szCs w:val="22"/>
              </w:rPr>
            </w:pPr>
          </w:p>
        </w:tc>
        <w:tc>
          <w:tcPr>
            <w:tcW w:w="3310" w:type="dxa"/>
          </w:tcPr>
          <w:p w:rsidR="006F2C73" w:rsidRPr="009211C5" w:rsidRDefault="006F2C73" w:rsidP="00616330">
            <w:pPr>
              <w:pStyle w:val="Tableheading"/>
              <w:snapToGrid w:val="0"/>
              <w:spacing w:beforeLines="20" w:before="48" w:afterLines="20" w:after="48"/>
              <w:jc w:val="left"/>
              <w:rPr>
                <w:rFonts w:ascii="Arial" w:hAnsi="Arial" w:cs="Arial"/>
                <w:b w:val="0"/>
                <w:szCs w:val="22"/>
              </w:rPr>
            </w:pPr>
          </w:p>
        </w:tc>
      </w:tr>
      <w:tr w:rsidR="006F2C73" w:rsidRPr="009211C5" w:rsidTr="003154D7">
        <w:trPr>
          <w:cantSplit/>
        </w:trPr>
        <w:tc>
          <w:tcPr>
            <w:tcW w:w="9596" w:type="dxa"/>
            <w:gridSpan w:val="6"/>
            <w:shd w:val="clear" w:color="auto" w:fill="EAF1DD" w:themeFill="accent3" w:themeFillTint="33"/>
          </w:tcPr>
          <w:p w:rsidR="006F2C73" w:rsidRPr="003154D7" w:rsidRDefault="006F2C73" w:rsidP="00616330">
            <w:pPr>
              <w:pStyle w:val="Tableheading"/>
              <w:snapToGrid w:val="0"/>
              <w:spacing w:beforeLines="20" w:before="48" w:afterLines="20" w:after="48"/>
              <w:jc w:val="left"/>
              <w:rPr>
                <w:rFonts w:ascii="Arial" w:hAnsi="Arial" w:cs="Arial"/>
                <w:szCs w:val="22"/>
              </w:rPr>
            </w:pPr>
            <w:r>
              <w:rPr>
                <w:rFonts w:ascii="Arial" w:hAnsi="Arial" w:cs="Arial"/>
                <w:szCs w:val="22"/>
              </w:rPr>
              <w:t>End of t</w:t>
            </w:r>
            <w:r w:rsidRPr="003154D7">
              <w:rPr>
                <w:rFonts w:ascii="Arial" w:hAnsi="Arial" w:cs="Arial"/>
                <w:szCs w:val="22"/>
              </w:rPr>
              <w:t xml:space="preserve">he </w:t>
            </w:r>
            <w:r>
              <w:rPr>
                <w:rFonts w:ascii="Arial" w:hAnsi="Arial" w:cs="Arial"/>
                <w:szCs w:val="22"/>
              </w:rPr>
              <w:t>GOES-R Test 2 T</w:t>
            </w:r>
            <w:r w:rsidRPr="003154D7">
              <w:rPr>
                <w:rFonts w:ascii="Arial" w:hAnsi="Arial" w:cs="Arial"/>
                <w:szCs w:val="22"/>
              </w:rPr>
              <w:t xml:space="preserve">est </w:t>
            </w:r>
            <w:proofErr w:type="gramStart"/>
            <w:r>
              <w:rPr>
                <w:rFonts w:ascii="Arial" w:hAnsi="Arial" w:cs="Arial"/>
                <w:szCs w:val="22"/>
              </w:rPr>
              <w:t>C</w:t>
            </w:r>
            <w:r w:rsidRPr="003154D7">
              <w:rPr>
                <w:rFonts w:ascii="Arial" w:hAnsi="Arial" w:cs="Arial"/>
                <w:szCs w:val="22"/>
              </w:rPr>
              <w:t>ase</w:t>
            </w:r>
            <w:proofErr w:type="gramEnd"/>
            <w:r w:rsidRPr="003154D7">
              <w:rPr>
                <w:rFonts w:ascii="Arial" w:hAnsi="Arial" w:cs="Arial"/>
                <w:szCs w:val="22"/>
              </w:rPr>
              <w:t>.</w:t>
            </w:r>
          </w:p>
        </w:tc>
      </w:tr>
    </w:tbl>
    <w:p w:rsidR="006846CE" w:rsidRPr="009211C5" w:rsidRDefault="006846CE" w:rsidP="00960C67">
      <w:pPr>
        <w:pStyle w:val="StyleHeading1Heading1-MUOSTimesNewRoman"/>
        <w:numPr>
          <w:ilvl w:val="0"/>
          <w:numId w:val="10"/>
        </w:numPr>
        <w:rPr>
          <w:rFonts w:ascii="Arial" w:hAnsi="Arial"/>
        </w:rPr>
      </w:pPr>
      <w:bookmarkStart w:id="320" w:name="_Toc386699521"/>
      <w:commentRangeStart w:id="321"/>
      <w:r w:rsidRPr="009211C5">
        <w:rPr>
          <w:rFonts w:ascii="Arial" w:hAnsi="Arial"/>
        </w:rPr>
        <w:lastRenderedPageBreak/>
        <w:t>Requirements</w:t>
      </w:r>
      <w:commentRangeEnd w:id="321"/>
      <w:r w:rsidR="005D0AD9">
        <w:rPr>
          <w:rStyle w:val="CommentReference"/>
          <w:rFonts w:cs="Times New Roman"/>
          <w:b w:val="0"/>
          <w:bCs w:val="0"/>
          <w:caps w:val="0"/>
          <w:kern w:val="0"/>
        </w:rPr>
        <w:commentReference w:id="321"/>
      </w:r>
      <w:r w:rsidRPr="009211C5">
        <w:rPr>
          <w:rFonts w:ascii="Arial" w:hAnsi="Arial"/>
        </w:rPr>
        <w:t xml:space="preserve"> verification traceability matrix (RVTM)</w:t>
      </w:r>
      <w:bookmarkEnd w:id="320"/>
    </w:p>
    <w:p w:rsidR="00E14674" w:rsidRPr="009211C5" w:rsidRDefault="00E14674" w:rsidP="006846CE">
      <w:pPr>
        <w:pStyle w:val="BodyTextIndent"/>
        <w:ind w:left="576"/>
        <w:rPr>
          <w:rFonts w:ascii="Arial" w:hAnsi="Arial" w:cs="Arial"/>
        </w:rPr>
      </w:pPr>
      <w:r w:rsidRPr="009211C5">
        <w:rPr>
          <w:rFonts w:ascii="Arial" w:hAnsi="Arial" w:cs="Arial"/>
        </w:rPr>
        <w:t>If requirements are attached to the test cases, then maintain them together.</w:t>
      </w:r>
    </w:p>
    <w:p w:rsidR="00E14674" w:rsidRPr="009211C5" w:rsidRDefault="00E71C1E" w:rsidP="00E71C1E">
      <w:pPr>
        <w:pStyle w:val="Caption"/>
        <w:jc w:val="center"/>
        <w:rPr>
          <w:rFonts w:ascii="Arial" w:hAnsi="Arial" w:cs="Arial"/>
          <w:b/>
          <w:i w:val="0"/>
        </w:rPr>
      </w:pPr>
      <w:bookmarkStart w:id="322" w:name="_Toc386522862"/>
      <w:r w:rsidRPr="009211C5">
        <w:rPr>
          <w:rFonts w:ascii="Arial" w:hAnsi="Arial" w:cs="Arial"/>
          <w:b/>
          <w:i w:val="0"/>
        </w:rPr>
        <w:t xml:space="preserve">Table </w:t>
      </w:r>
      <w:r w:rsidRPr="009211C5">
        <w:rPr>
          <w:rFonts w:ascii="Arial" w:hAnsi="Arial" w:cs="Arial"/>
          <w:b/>
          <w:i w:val="0"/>
        </w:rPr>
        <w:fldChar w:fldCharType="begin"/>
      </w:r>
      <w:r w:rsidRPr="009211C5">
        <w:rPr>
          <w:rFonts w:ascii="Arial" w:hAnsi="Arial" w:cs="Arial"/>
          <w:b/>
          <w:i w:val="0"/>
        </w:rPr>
        <w:instrText xml:space="preserve"> SEQ Table \* ARABIC </w:instrText>
      </w:r>
      <w:r w:rsidRPr="009211C5">
        <w:rPr>
          <w:rFonts w:ascii="Arial" w:hAnsi="Arial" w:cs="Arial"/>
          <w:b/>
          <w:i w:val="0"/>
        </w:rPr>
        <w:fldChar w:fldCharType="separate"/>
      </w:r>
      <w:r w:rsidR="00AB10A1">
        <w:rPr>
          <w:rFonts w:ascii="Arial" w:hAnsi="Arial" w:cs="Arial"/>
          <w:b/>
          <w:i w:val="0"/>
          <w:noProof/>
        </w:rPr>
        <w:t>2</w:t>
      </w:r>
      <w:r w:rsidRPr="009211C5">
        <w:rPr>
          <w:rFonts w:ascii="Arial" w:hAnsi="Arial" w:cs="Arial"/>
          <w:b/>
          <w:i w:val="0"/>
        </w:rPr>
        <w:fldChar w:fldCharType="end"/>
      </w:r>
      <w:r w:rsidRPr="009211C5">
        <w:rPr>
          <w:rFonts w:ascii="Arial" w:hAnsi="Arial" w:cs="Arial"/>
          <w:b/>
          <w:i w:val="0"/>
        </w:rPr>
        <w:t xml:space="preserve"> </w:t>
      </w:r>
      <w:r w:rsidR="006E7B18" w:rsidRPr="009211C5">
        <w:rPr>
          <w:rFonts w:ascii="Arial" w:hAnsi="Arial" w:cs="Arial"/>
          <w:b/>
          <w:i w:val="0"/>
        </w:rPr>
        <w:t>–</w:t>
      </w:r>
      <w:r w:rsidRPr="009211C5">
        <w:rPr>
          <w:rFonts w:ascii="Arial" w:hAnsi="Arial" w:cs="Arial"/>
          <w:b/>
          <w:i w:val="0"/>
        </w:rPr>
        <w:t xml:space="preserve"> </w:t>
      </w:r>
      <w:r w:rsidR="00E14674" w:rsidRPr="009211C5">
        <w:rPr>
          <w:rFonts w:ascii="Arial" w:hAnsi="Arial" w:cs="Arial"/>
          <w:b/>
          <w:i w:val="0"/>
        </w:rPr>
        <w:t>Requirements Verification Traceability Matrix (RVTM)</w:t>
      </w:r>
      <w:bookmarkEnd w:id="322"/>
    </w:p>
    <w:tbl>
      <w:tblPr>
        <w:tblW w:w="0" w:type="auto"/>
        <w:jc w:val="center"/>
        <w:tblInd w:w="18" w:type="dxa"/>
        <w:tblLayout w:type="fixed"/>
        <w:tblLook w:val="0000" w:firstRow="0" w:lastRow="0" w:firstColumn="0" w:lastColumn="0" w:noHBand="0" w:noVBand="0"/>
      </w:tblPr>
      <w:tblGrid>
        <w:gridCol w:w="864"/>
        <w:gridCol w:w="576"/>
        <w:gridCol w:w="5760"/>
        <w:gridCol w:w="1728"/>
      </w:tblGrid>
      <w:tr w:rsidR="00E14674" w:rsidRPr="009211C5" w:rsidTr="00381825">
        <w:trPr>
          <w:cantSplit/>
          <w:trHeight w:val="339"/>
          <w:tblHeader/>
          <w:jc w:val="center"/>
        </w:trPr>
        <w:tc>
          <w:tcPr>
            <w:tcW w:w="1440" w:type="dxa"/>
            <w:gridSpan w:val="2"/>
            <w:tcBorders>
              <w:top w:val="single" w:sz="4" w:space="0" w:color="000000"/>
              <w:left w:val="single" w:sz="4" w:space="0" w:color="000000"/>
              <w:bottom w:val="single" w:sz="4" w:space="0" w:color="000000"/>
            </w:tcBorders>
            <w:shd w:val="clear" w:color="auto" w:fill="auto"/>
            <w:vAlign w:val="bottom"/>
          </w:tcPr>
          <w:p w:rsidR="00E14674" w:rsidRPr="009211C5" w:rsidRDefault="00183BEC" w:rsidP="00183BEC">
            <w:pPr>
              <w:pStyle w:val="Tableheading"/>
              <w:snapToGrid w:val="0"/>
              <w:jc w:val="left"/>
              <w:rPr>
                <w:rFonts w:ascii="Arial" w:hAnsi="Arial" w:cs="Arial"/>
                <w:sz w:val="21"/>
                <w:szCs w:val="21"/>
              </w:rPr>
            </w:pPr>
            <w:proofErr w:type="spellStart"/>
            <w:r>
              <w:rPr>
                <w:rFonts w:ascii="Arial" w:hAnsi="Arial" w:cs="Arial"/>
                <w:sz w:val="21"/>
                <w:szCs w:val="21"/>
              </w:rPr>
              <w:t>Rqmt</w:t>
            </w:r>
            <w:proofErr w:type="spellEnd"/>
          </w:p>
        </w:tc>
        <w:tc>
          <w:tcPr>
            <w:tcW w:w="5760" w:type="dxa"/>
            <w:tcBorders>
              <w:top w:val="single" w:sz="4" w:space="0" w:color="000000"/>
              <w:left w:val="single" w:sz="4" w:space="0" w:color="FFFFFF"/>
              <w:bottom w:val="single" w:sz="4" w:space="0" w:color="000000"/>
            </w:tcBorders>
            <w:shd w:val="clear" w:color="auto" w:fill="auto"/>
            <w:vAlign w:val="bottom"/>
          </w:tcPr>
          <w:p w:rsidR="00E14674" w:rsidRPr="009211C5" w:rsidRDefault="00E14674" w:rsidP="00D1514F">
            <w:pPr>
              <w:pStyle w:val="Tableheading"/>
              <w:snapToGrid w:val="0"/>
              <w:rPr>
                <w:rFonts w:ascii="Arial" w:hAnsi="Arial" w:cs="Arial"/>
                <w:sz w:val="21"/>
                <w:szCs w:val="21"/>
              </w:rPr>
            </w:pPr>
            <w:r w:rsidRPr="009211C5">
              <w:rPr>
                <w:rFonts w:ascii="Arial" w:hAnsi="Arial" w:cs="Arial"/>
                <w:sz w:val="21"/>
                <w:szCs w:val="21"/>
              </w:rPr>
              <w:t>Description</w:t>
            </w:r>
          </w:p>
        </w:tc>
        <w:tc>
          <w:tcPr>
            <w:tcW w:w="1728" w:type="dxa"/>
            <w:tcBorders>
              <w:top w:val="single" w:sz="4" w:space="0" w:color="000000"/>
              <w:left w:val="single" w:sz="4" w:space="0" w:color="FFFFFF"/>
              <w:bottom w:val="single" w:sz="4" w:space="0" w:color="000000"/>
              <w:right w:val="single" w:sz="4" w:space="0" w:color="000000"/>
            </w:tcBorders>
            <w:shd w:val="clear" w:color="auto" w:fill="auto"/>
            <w:vAlign w:val="bottom"/>
          </w:tcPr>
          <w:p w:rsidR="00E14674" w:rsidRPr="009211C5" w:rsidRDefault="00E14674" w:rsidP="00D1514F">
            <w:pPr>
              <w:pStyle w:val="Tableheading"/>
              <w:snapToGrid w:val="0"/>
              <w:rPr>
                <w:rFonts w:ascii="Arial" w:hAnsi="Arial" w:cs="Arial"/>
                <w:sz w:val="21"/>
                <w:szCs w:val="21"/>
              </w:rPr>
            </w:pPr>
            <w:r w:rsidRPr="009211C5">
              <w:rPr>
                <w:rFonts w:ascii="Arial" w:hAnsi="Arial" w:cs="Arial"/>
                <w:sz w:val="21"/>
                <w:szCs w:val="21"/>
              </w:rPr>
              <w:t>Test Step (s)</w:t>
            </w:r>
          </w:p>
        </w:tc>
      </w:tr>
      <w:tr w:rsidR="00085518" w:rsidRPr="009211C5" w:rsidTr="00EC0D7E">
        <w:trPr>
          <w:cantSplit/>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085518" w:rsidP="00183BEC">
            <w:pPr>
              <w:snapToGrid w:val="0"/>
              <w:spacing w:before="40" w:after="40"/>
              <w:jc w:val="center"/>
              <w:rPr>
                <w:rFonts w:ascii="Arial" w:hAnsi="Arial" w:cs="Arial"/>
                <w:b/>
                <w:bCs/>
                <w:sz w:val="21"/>
                <w:szCs w:val="21"/>
              </w:rPr>
            </w:pPr>
            <w:r w:rsidRPr="009211C5">
              <w:rPr>
                <w:rFonts w:ascii="Arial" w:hAnsi="Arial" w:cs="Arial"/>
                <w:b/>
                <w:bCs/>
                <w:sz w:val="21"/>
                <w:szCs w:val="21"/>
              </w:rPr>
              <w:t>2807</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5D5015">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5D5015">
            <w:pPr>
              <w:spacing w:before="40" w:after="40"/>
              <w:rPr>
                <w:rFonts w:ascii="Arial" w:hAnsi="Arial" w:cs="Arial"/>
                <w:b/>
                <w:color w:val="000000"/>
                <w:sz w:val="21"/>
                <w:szCs w:val="21"/>
              </w:rPr>
            </w:pPr>
            <w:r w:rsidRPr="009211C5">
              <w:rPr>
                <w:rFonts w:ascii="Arial" w:hAnsi="Arial" w:cs="Arial"/>
                <w:b/>
                <w:color w:val="000000"/>
                <w:sz w:val="21"/>
                <w:szCs w:val="21"/>
              </w:rPr>
              <w:t>ABI channels 1-5</w:t>
            </w:r>
          </w:p>
          <w:p w:rsidR="00085518" w:rsidRPr="009211C5" w:rsidRDefault="00085518" w:rsidP="00085518">
            <w:pPr>
              <w:spacing w:before="40" w:after="40"/>
              <w:rPr>
                <w:rFonts w:ascii="Arial" w:hAnsi="Arial" w:cs="Arial"/>
                <w:b/>
                <w:color w:val="000000"/>
                <w:sz w:val="21"/>
                <w:szCs w:val="21"/>
              </w:rPr>
            </w:pPr>
            <w:r w:rsidRPr="009211C5">
              <w:rPr>
                <w:rFonts w:ascii="Arial" w:hAnsi="Arial" w:cs="Arial"/>
                <w:color w:val="000000"/>
                <w:sz w:val="21"/>
                <w:szCs w:val="21"/>
              </w:rPr>
              <w:t xml:space="preserve">Process/display enhanced spatial resolution </w:t>
            </w:r>
            <w:proofErr w:type="spellStart"/>
            <w:r w:rsidRPr="009211C5">
              <w:rPr>
                <w:rFonts w:ascii="Arial" w:hAnsi="Arial" w:cs="Arial"/>
                <w:color w:val="000000"/>
                <w:sz w:val="21"/>
                <w:szCs w:val="21"/>
              </w:rPr>
              <w:t>RaFTR</w:t>
            </w:r>
            <w:proofErr w:type="spellEnd"/>
            <w:r w:rsidRPr="009211C5">
              <w:rPr>
                <w:rFonts w:ascii="Arial" w:hAnsi="Arial" w:cs="Arial"/>
                <w:color w:val="000000"/>
                <w:sz w:val="21"/>
                <w:szCs w:val="21"/>
              </w:rPr>
              <w:t xml:space="preserve"> data from at least simulated ABI channels 1-5.  Rationale: These bands are 4 and 16 times the spatial resolution of the bands tested in Demo #1.  Evaluate performance impact of the enhanced spatial resolution.</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085518" w:rsidP="00004A71">
            <w:pPr>
              <w:pStyle w:val="BodyTextIndent"/>
              <w:snapToGrid w:val="0"/>
              <w:spacing w:before="40" w:after="40"/>
              <w:ind w:left="0"/>
              <w:rPr>
                <w:rFonts w:ascii="Arial" w:hAnsi="Arial" w:cs="Arial"/>
                <w:b/>
                <w:bCs/>
                <w:color w:val="3333FF"/>
                <w:sz w:val="18"/>
                <w:szCs w:val="18"/>
                <w:highlight w:val="yellow"/>
              </w:rPr>
            </w:pPr>
            <w:r w:rsidRPr="009211C5">
              <w:rPr>
                <w:rFonts w:ascii="Arial" w:hAnsi="Arial" w:cs="Arial"/>
                <w:b/>
                <w:bCs/>
                <w:color w:val="3333FF"/>
                <w:sz w:val="18"/>
                <w:szCs w:val="18"/>
              </w:rPr>
              <w:t>43,46,</w:t>
            </w:r>
            <w:r w:rsidR="00E752C8">
              <w:rPr>
                <w:rFonts w:ascii="Arial" w:hAnsi="Arial" w:cs="Arial"/>
                <w:b/>
                <w:bCs/>
                <w:color w:val="3333FF"/>
                <w:sz w:val="18"/>
                <w:szCs w:val="18"/>
              </w:rPr>
              <w:t>50–57</w:t>
            </w:r>
            <w:r w:rsidRPr="009211C5">
              <w:rPr>
                <w:rFonts w:ascii="Arial" w:hAnsi="Arial" w:cs="Arial"/>
                <w:b/>
                <w:bCs/>
                <w:color w:val="3333FF"/>
                <w:sz w:val="18"/>
                <w:szCs w:val="18"/>
              </w:rPr>
              <w:t>,64,</w:t>
            </w:r>
            <w:r w:rsidR="00004A71">
              <w:rPr>
                <w:rFonts w:ascii="Arial" w:hAnsi="Arial" w:cs="Arial"/>
                <w:b/>
                <w:bCs/>
                <w:color w:val="3333FF"/>
                <w:sz w:val="18"/>
                <w:szCs w:val="18"/>
              </w:rPr>
              <w:t xml:space="preserve"> </w:t>
            </w:r>
            <w:r w:rsidRPr="009211C5">
              <w:rPr>
                <w:rFonts w:ascii="Arial" w:hAnsi="Arial" w:cs="Arial"/>
                <w:b/>
                <w:bCs/>
                <w:color w:val="3333FF"/>
                <w:sz w:val="18"/>
                <w:szCs w:val="18"/>
              </w:rPr>
              <w:t>6</w:t>
            </w:r>
            <w:r w:rsidR="00E752C8">
              <w:rPr>
                <w:rFonts w:ascii="Arial" w:hAnsi="Arial" w:cs="Arial"/>
                <w:b/>
                <w:bCs/>
                <w:color w:val="3333FF"/>
                <w:sz w:val="18"/>
                <w:szCs w:val="18"/>
              </w:rPr>
              <w:t>8</w:t>
            </w:r>
            <w:r w:rsidR="00004A71">
              <w:rPr>
                <w:rFonts w:ascii="Arial" w:hAnsi="Arial" w:cs="Arial"/>
                <w:b/>
                <w:bCs/>
                <w:color w:val="3333FF"/>
                <w:sz w:val="18"/>
                <w:szCs w:val="18"/>
              </w:rPr>
              <w:t>–</w:t>
            </w:r>
            <w:r w:rsidRPr="009211C5">
              <w:rPr>
                <w:rFonts w:ascii="Arial" w:hAnsi="Arial" w:cs="Arial"/>
                <w:b/>
                <w:bCs/>
                <w:color w:val="3333FF"/>
                <w:sz w:val="18"/>
                <w:szCs w:val="18"/>
              </w:rPr>
              <w:t>7</w:t>
            </w:r>
            <w:r w:rsidR="00004A71">
              <w:rPr>
                <w:rFonts w:ascii="Arial" w:hAnsi="Arial" w:cs="Arial"/>
                <w:b/>
                <w:bCs/>
                <w:color w:val="3333FF"/>
                <w:sz w:val="18"/>
                <w:szCs w:val="18"/>
              </w:rPr>
              <w:t>1,</w:t>
            </w:r>
            <w:r w:rsidRPr="009211C5">
              <w:rPr>
                <w:rFonts w:ascii="Arial" w:hAnsi="Arial" w:cs="Arial"/>
                <w:b/>
                <w:bCs/>
                <w:color w:val="3333FF"/>
                <w:sz w:val="18"/>
                <w:szCs w:val="18"/>
              </w:rPr>
              <w:t>81,</w:t>
            </w:r>
            <w:r w:rsidR="00E752C8">
              <w:rPr>
                <w:rFonts w:ascii="Arial" w:hAnsi="Arial" w:cs="Arial"/>
                <w:b/>
                <w:bCs/>
                <w:color w:val="3333FF"/>
                <w:sz w:val="18"/>
                <w:szCs w:val="18"/>
              </w:rPr>
              <w:t>85–91,</w:t>
            </w:r>
            <w:r w:rsidR="00004A71">
              <w:rPr>
                <w:rFonts w:ascii="Arial" w:hAnsi="Arial" w:cs="Arial"/>
                <w:b/>
                <w:bCs/>
                <w:color w:val="3333FF"/>
                <w:sz w:val="18"/>
                <w:szCs w:val="18"/>
              </w:rPr>
              <w:t xml:space="preserve"> </w:t>
            </w:r>
            <w:r w:rsidR="00E752C8">
              <w:rPr>
                <w:rFonts w:ascii="Arial" w:hAnsi="Arial" w:cs="Arial"/>
                <w:b/>
                <w:bCs/>
                <w:color w:val="3333FF"/>
                <w:sz w:val="18"/>
                <w:szCs w:val="18"/>
              </w:rPr>
              <w:t>98,</w:t>
            </w:r>
            <w:r w:rsidRPr="009211C5">
              <w:rPr>
                <w:rFonts w:ascii="Arial" w:hAnsi="Arial" w:cs="Arial"/>
                <w:b/>
                <w:bCs/>
                <w:color w:val="3333FF"/>
                <w:sz w:val="18"/>
                <w:szCs w:val="18"/>
              </w:rPr>
              <w:t>10</w:t>
            </w:r>
            <w:r w:rsidR="00E752C8">
              <w:rPr>
                <w:rFonts w:ascii="Arial" w:hAnsi="Arial" w:cs="Arial"/>
                <w:b/>
                <w:bCs/>
                <w:color w:val="3333FF"/>
                <w:sz w:val="18"/>
                <w:szCs w:val="18"/>
              </w:rPr>
              <w:t>2</w:t>
            </w:r>
            <w:r w:rsidR="00004A71">
              <w:rPr>
                <w:rFonts w:ascii="Arial" w:hAnsi="Arial" w:cs="Arial"/>
                <w:b/>
                <w:bCs/>
                <w:color w:val="3333FF"/>
                <w:sz w:val="18"/>
                <w:szCs w:val="18"/>
              </w:rPr>
              <w:t>, 103</w:t>
            </w:r>
            <w:r w:rsidR="00E752C8">
              <w:rPr>
                <w:rFonts w:ascii="Arial" w:hAnsi="Arial" w:cs="Arial"/>
                <w:b/>
                <w:bCs/>
                <w:color w:val="3333FF"/>
                <w:sz w:val="18"/>
                <w:szCs w:val="18"/>
              </w:rPr>
              <w:t>–108</w:t>
            </w:r>
            <w:r w:rsidRPr="009211C5">
              <w:rPr>
                <w:rFonts w:ascii="Arial" w:hAnsi="Arial" w:cs="Arial"/>
                <w:b/>
                <w:bCs/>
                <w:color w:val="3333FF"/>
                <w:sz w:val="18"/>
                <w:szCs w:val="18"/>
              </w:rPr>
              <w:t>,</w:t>
            </w:r>
            <w:r w:rsidR="00004A71">
              <w:rPr>
                <w:rFonts w:ascii="Arial" w:hAnsi="Arial" w:cs="Arial"/>
                <w:b/>
                <w:bCs/>
                <w:color w:val="3333FF"/>
                <w:sz w:val="18"/>
                <w:szCs w:val="18"/>
              </w:rPr>
              <w:t xml:space="preserve"> </w:t>
            </w:r>
            <w:r w:rsidRPr="009211C5">
              <w:rPr>
                <w:rFonts w:ascii="Arial" w:hAnsi="Arial" w:cs="Arial"/>
                <w:b/>
                <w:bCs/>
                <w:color w:val="3333FF"/>
                <w:sz w:val="18"/>
                <w:szCs w:val="18"/>
              </w:rPr>
              <w:t>1</w:t>
            </w:r>
            <w:r w:rsidR="00E752C8">
              <w:rPr>
                <w:rFonts w:ascii="Arial" w:hAnsi="Arial" w:cs="Arial"/>
                <w:b/>
                <w:bCs/>
                <w:color w:val="3333FF"/>
                <w:sz w:val="18"/>
                <w:szCs w:val="18"/>
              </w:rPr>
              <w:t>11</w:t>
            </w:r>
            <w:r w:rsidRPr="009211C5">
              <w:rPr>
                <w:rFonts w:ascii="Arial" w:hAnsi="Arial" w:cs="Arial"/>
                <w:b/>
                <w:bCs/>
                <w:color w:val="3333FF"/>
                <w:sz w:val="18"/>
                <w:szCs w:val="18"/>
              </w:rPr>
              <w:t xml:space="preserve">, 113, 118, </w:t>
            </w:r>
            <w:r w:rsidR="00E752C8">
              <w:rPr>
                <w:rFonts w:ascii="Arial" w:hAnsi="Arial" w:cs="Arial"/>
                <w:b/>
                <w:bCs/>
                <w:color w:val="3333FF"/>
                <w:sz w:val="18"/>
                <w:szCs w:val="18"/>
              </w:rPr>
              <w:t>122–129</w:t>
            </w:r>
            <w:r w:rsidR="00004A71">
              <w:rPr>
                <w:rFonts w:ascii="Arial" w:hAnsi="Arial" w:cs="Arial"/>
                <w:b/>
                <w:bCs/>
                <w:color w:val="3333FF"/>
                <w:sz w:val="18"/>
                <w:szCs w:val="18"/>
              </w:rPr>
              <w:t xml:space="preserve">,132, 136, 139,143–147, 149, 152, 195,198, 201, </w:t>
            </w:r>
            <w:r w:rsidR="00E752C8">
              <w:rPr>
                <w:rFonts w:ascii="Arial" w:hAnsi="Arial" w:cs="Arial"/>
                <w:b/>
                <w:bCs/>
                <w:color w:val="3333FF"/>
                <w:sz w:val="18"/>
                <w:szCs w:val="18"/>
              </w:rPr>
              <w:t>204</w:t>
            </w:r>
            <w:r w:rsidR="00004A71">
              <w:rPr>
                <w:rFonts w:ascii="Arial" w:hAnsi="Arial" w:cs="Arial"/>
                <w:b/>
                <w:bCs/>
                <w:color w:val="3333FF"/>
                <w:sz w:val="18"/>
                <w:szCs w:val="18"/>
              </w:rPr>
              <w:t>,208 212, 214, 217,220, 223, 227, 231, 232</w:t>
            </w:r>
          </w:p>
        </w:tc>
      </w:tr>
      <w:tr w:rsidR="00646A25"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646A25" w:rsidRPr="009211C5" w:rsidRDefault="00646A25" w:rsidP="004F5CDA">
            <w:pPr>
              <w:snapToGrid w:val="0"/>
              <w:spacing w:before="40" w:after="40"/>
              <w:jc w:val="center"/>
              <w:rPr>
                <w:rFonts w:ascii="Arial" w:hAnsi="Arial" w:cs="Arial"/>
                <w:b/>
                <w:bCs/>
                <w:sz w:val="21"/>
                <w:szCs w:val="21"/>
              </w:rPr>
            </w:pPr>
            <w:r w:rsidRPr="009211C5">
              <w:rPr>
                <w:rFonts w:ascii="Arial" w:hAnsi="Arial" w:cs="Arial"/>
                <w:b/>
                <w:bCs/>
                <w:sz w:val="21"/>
                <w:szCs w:val="21"/>
              </w:rPr>
              <w:t>2809</w:t>
            </w:r>
          </w:p>
        </w:tc>
        <w:tc>
          <w:tcPr>
            <w:tcW w:w="576"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napToGrid w:val="0"/>
              <w:spacing w:before="40" w:after="40"/>
              <w:rPr>
                <w:rFonts w:ascii="Arial" w:hAnsi="Arial" w:cs="Arial"/>
                <w:b/>
                <w:bCs/>
                <w:sz w:val="21"/>
                <w:szCs w:val="21"/>
              </w:rPr>
            </w:pPr>
            <w:r w:rsidRPr="009211C5">
              <w:rPr>
                <w:rFonts w:ascii="Arial" w:hAnsi="Arial" w:cs="Arial"/>
                <w:b/>
                <w:bCs/>
                <w:sz w:val="21"/>
                <w:szCs w:val="21"/>
              </w:rPr>
              <w:t>EDEX Features</w:t>
            </w:r>
          </w:p>
          <w:p w:rsidR="00646A25" w:rsidRPr="009211C5" w:rsidRDefault="00646A25" w:rsidP="00D1514F">
            <w:pPr>
              <w:snapToGrid w:val="0"/>
              <w:spacing w:before="40" w:after="40"/>
              <w:rPr>
                <w:rFonts w:ascii="Arial" w:hAnsi="Arial" w:cs="Arial"/>
                <w:bCs/>
                <w:sz w:val="21"/>
                <w:szCs w:val="21"/>
              </w:rPr>
            </w:pPr>
            <w:r w:rsidRPr="009211C5">
              <w:rPr>
                <w:rFonts w:ascii="Arial" w:hAnsi="Arial" w:cs="Arial"/>
                <w:sz w:val="21"/>
                <w:szCs w:val="21"/>
              </w:rPr>
              <w:t xml:space="preserve">Demonstrate EDEX decode/store/retention/purge of the </w:t>
            </w:r>
            <w:proofErr w:type="spellStart"/>
            <w:r w:rsidRPr="009211C5">
              <w:rPr>
                <w:rFonts w:ascii="Arial" w:hAnsi="Arial" w:cs="Arial"/>
                <w:sz w:val="21"/>
                <w:szCs w:val="21"/>
              </w:rPr>
              <w:t>RaFTR</w:t>
            </w:r>
            <w:proofErr w:type="spellEnd"/>
            <w:r w:rsidRPr="009211C5">
              <w:rPr>
                <w:rFonts w:ascii="Arial" w:hAnsi="Arial" w:cs="Arial"/>
                <w:sz w:val="21"/>
                <w:szCs w:val="21"/>
              </w:rPr>
              <w:t xml:space="preserve"> stream.</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C51B0E" w:rsidRPr="009211C5" w:rsidRDefault="00085518" w:rsidP="00004A71">
            <w:pPr>
              <w:pStyle w:val="BodyTextIndent"/>
              <w:snapToGrid w:val="0"/>
              <w:spacing w:before="40" w:after="40"/>
              <w:ind w:left="0"/>
              <w:rPr>
                <w:rFonts w:ascii="Arial" w:hAnsi="Arial" w:cs="Arial"/>
                <w:b/>
                <w:bCs/>
                <w:color w:val="3333FF"/>
                <w:sz w:val="18"/>
                <w:szCs w:val="18"/>
                <w:highlight w:val="yellow"/>
              </w:rPr>
            </w:pPr>
            <w:r w:rsidRPr="009211C5">
              <w:rPr>
                <w:rFonts w:ascii="Arial" w:hAnsi="Arial" w:cs="Arial"/>
                <w:b/>
                <w:bCs/>
                <w:color w:val="3333FF"/>
                <w:sz w:val="18"/>
                <w:szCs w:val="18"/>
              </w:rPr>
              <w:t>10</w:t>
            </w:r>
            <w:r w:rsidR="00004A71">
              <w:rPr>
                <w:rFonts w:ascii="Arial" w:hAnsi="Arial" w:cs="Arial"/>
                <w:b/>
                <w:bCs/>
                <w:color w:val="3333FF"/>
                <w:sz w:val="18"/>
                <w:szCs w:val="18"/>
              </w:rPr>
              <w:t>–15</w:t>
            </w:r>
            <w:r w:rsidRPr="009211C5">
              <w:rPr>
                <w:rFonts w:ascii="Arial" w:hAnsi="Arial" w:cs="Arial"/>
                <w:b/>
                <w:bCs/>
                <w:color w:val="3333FF"/>
                <w:sz w:val="18"/>
                <w:szCs w:val="18"/>
              </w:rPr>
              <w:t>,1</w:t>
            </w:r>
            <w:r w:rsidR="00004A71">
              <w:rPr>
                <w:rFonts w:ascii="Arial" w:hAnsi="Arial" w:cs="Arial"/>
                <w:b/>
                <w:bCs/>
                <w:color w:val="3333FF"/>
                <w:sz w:val="18"/>
                <w:szCs w:val="18"/>
              </w:rPr>
              <w:t>8</w:t>
            </w:r>
            <w:r w:rsidRPr="009211C5">
              <w:rPr>
                <w:rFonts w:ascii="Arial" w:hAnsi="Arial" w:cs="Arial"/>
                <w:b/>
                <w:bCs/>
                <w:color w:val="3333FF"/>
                <w:sz w:val="18"/>
                <w:szCs w:val="18"/>
              </w:rPr>
              <w:t>,</w:t>
            </w:r>
            <w:r w:rsidR="00004A71">
              <w:rPr>
                <w:rFonts w:ascii="Arial" w:hAnsi="Arial" w:cs="Arial"/>
                <w:b/>
                <w:bCs/>
                <w:color w:val="3333FF"/>
                <w:sz w:val="18"/>
                <w:szCs w:val="18"/>
              </w:rPr>
              <w:t xml:space="preserve">237,239, </w:t>
            </w:r>
            <w:r w:rsidR="00DA40E0">
              <w:rPr>
                <w:rFonts w:ascii="Arial" w:hAnsi="Arial" w:cs="Arial"/>
                <w:b/>
                <w:bCs/>
                <w:color w:val="3333FF"/>
                <w:sz w:val="18"/>
                <w:szCs w:val="18"/>
              </w:rPr>
              <w:t xml:space="preserve">241–243,249,251, 253 </w:t>
            </w:r>
          </w:p>
        </w:tc>
      </w:tr>
      <w:tr w:rsidR="00646A25"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646A25" w:rsidRPr="009211C5" w:rsidRDefault="00646A25" w:rsidP="004F5CDA">
            <w:pPr>
              <w:snapToGrid w:val="0"/>
              <w:spacing w:before="40" w:after="40"/>
              <w:jc w:val="center"/>
              <w:rPr>
                <w:rFonts w:ascii="Arial" w:hAnsi="Arial" w:cs="Arial"/>
                <w:b/>
                <w:bCs/>
                <w:sz w:val="21"/>
                <w:szCs w:val="21"/>
              </w:rPr>
            </w:pPr>
            <w:r w:rsidRPr="009211C5">
              <w:rPr>
                <w:rFonts w:ascii="Arial" w:hAnsi="Arial" w:cs="Arial"/>
                <w:b/>
                <w:bCs/>
                <w:sz w:val="21"/>
                <w:szCs w:val="21"/>
              </w:rPr>
              <w:t>2810</w:t>
            </w:r>
          </w:p>
        </w:tc>
        <w:tc>
          <w:tcPr>
            <w:tcW w:w="576"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pacing w:before="40" w:after="40"/>
              <w:rPr>
                <w:rFonts w:ascii="Arial" w:hAnsi="Arial" w:cs="Arial"/>
                <w:b/>
                <w:color w:val="000000"/>
                <w:sz w:val="21"/>
                <w:szCs w:val="21"/>
              </w:rPr>
            </w:pPr>
            <w:r w:rsidRPr="009211C5">
              <w:rPr>
                <w:rFonts w:ascii="Arial" w:hAnsi="Arial" w:cs="Arial"/>
                <w:b/>
                <w:color w:val="000000"/>
                <w:sz w:val="21"/>
                <w:szCs w:val="21"/>
              </w:rPr>
              <w:t>AWIPS performance</w:t>
            </w:r>
          </w:p>
          <w:p w:rsidR="00646A25" w:rsidRPr="009211C5" w:rsidRDefault="00646A25" w:rsidP="00D1514F">
            <w:pPr>
              <w:spacing w:before="40" w:after="40"/>
              <w:rPr>
                <w:rFonts w:ascii="Arial" w:hAnsi="Arial" w:cs="Arial"/>
                <w:color w:val="000000"/>
                <w:sz w:val="21"/>
                <w:szCs w:val="21"/>
              </w:rPr>
            </w:pPr>
            <w:r w:rsidRPr="009211C5">
              <w:rPr>
                <w:rFonts w:ascii="Arial" w:hAnsi="Arial" w:cs="Arial"/>
                <w:color w:val="000000"/>
                <w:sz w:val="21"/>
                <w:szCs w:val="21"/>
              </w:rPr>
              <w:t xml:space="preserve">Ascertain and characterize the capability of the AWIPS software and development/test configuration to keep up with </w:t>
            </w:r>
            <w:proofErr w:type="spellStart"/>
            <w:r w:rsidRPr="009211C5">
              <w:rPr>
                <w:rFonts w:ascii="Arial" w:hAnsi="Arial" w:cs="Arial"/>
                <w:color w:val="000000"/>
                <w:sz w:val="21"/>
                <w:szCs w:val="21"/>
              </w:rPr>
              <w:t>RaFTR's</w:t>
            </w:r>
            <w:proofErr w:type="spellEnd"/>
            <w:r w:rsidRPr="009211C5">
              <w:rPr>
                <w:rFonts w:ascii="Arial" w:hAnsi="Arial" w:cs="Arial"/>
                <w:color w:val="000000"/>
                <w:sz w:val="21"/>
                <w:szCs w:val="21"/>
              </w:rPr>
              <w:t xml:space="preserve"> </w:t>
            </w:r>
            <w:r w:rsidR="00216B46">
              <w:rPr>
                <w:rFonts w:ascii="Arial" w:hAnsi="Arial" w:cs="Arial"/>
                <w:color w:val="000000"/>
                <w:sz w:val="21"/>
                <w:szCs w:val="21"/>
              </w:rPr>
              <w:t>real-time</w:t>
            </w:r>
            <w:r w:rsidRPr="009211C5">
              <w:rPr>
                <w:rFonts w:ascii="Arial" w:hAnsi="Arial" w:cs="Arial"/>
                <w:color w:val="000000"/>
                <w:sz w:val="21"/>
                <w:szCs w:val="21"/>
              </w:rPr>
              <w:t xml:space="preserve"> transmission of the full GS-F&amp;PS Appendix E data flow loading. Any chokepoints and/or bottlenecks shall be identified. This includes all of the AWIPS II functionality: ingest, decode, store, retain, display, and purge.</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C51B0E" w:rsidRPr="009211C5" w:rsidRDefault="00085518" w:rsidP="00234A74">
            <w:pPr>
              <w:pStyle w:val="BodyTextIndent"/>
              <w:snapToGrid w:val="0"/>
              <w:spacing w:before="40" w:after="40"/>
              <w:ind w:left="0"/>
              <w:rPr>
                <w:rFonts w:ascii="Arial" w:hAnsi="Arial" w:cs="Arial"/>
                <w:b/>
                <w:bCs/>
                <w:color w:val="3333FF"/>
                <w:sz w:val="18"/>
                <w:szCs w:val="18"/>
                <w:highlight w:val="yellow"/>
              </w:rPr>
            </w:pPr>
            <w:r w:rsidRPr="009211C5">
              <w:rPr>
                <w:rFonts w:ascii="Arial" w:hAnsi="Arial" w:cs="Arial"/>
                <w:b/>
                <w:bCs/>
                <w:color w:val="3333FF"/>
                <w:sz w:val="18"/>
                <w:szCs w:val="18"/>
              </w:rPr>
              <w:t>10</w:t>
            </w:r>
            <w:r w:rsidR="00DA40E0">
              <w:rPr>
                <w:rFonts w:ascii="Arial" w:hAnsi="Arial" w:cs="Arial"/>
                <w:b/>
                <w:bCs/>
                <w:color w:val="3333FF"/>
                <w:sz w:val="18"/>
                <w:szCs w:val="18"/>
              </w:rPr>
              <w:t>–</w:t>
            </w:r>
            <w:r w:rsidRPr="009211C5">
              <w:rPr>
                <w:rFonts w:ascii="Arial" w:hAnsi="Arial" w:cs="Arial"/>
                <w:b/>
                <w:bCs/>
                <w:color w:val="3333FF"/>
                <w:sz w:val="18"/>
                <w:szCs w:val="18"/>
              </w:rPr>
              <w:t>1</w:t>
            </w:r>
            <w:r w:rsidR="00DA40E0">
              <w:rPr>
                <w:rFonts w:ascii="Arial" w:hAnsi="Arial" w:cs="Arial"/>
                <w:b/>
                <w:bCs/>
                <w:color w:val="3333FF"/>
                <w:sz w:val="18"/>
                <w:szCs w:val="18"/>
              </w:rPr>
              <w:t>5</w:t>
            </w:r>
            <w:r w:rsidRPr="009211C5">
              <w:rPr>
                <w:rFonts w:ascii="Arial" w:hAnsi="Arial" w:cs="Arial"/>
                <w:b/>
                <w:bCs/>
                <w:color w:val="3333FF"/>
                <w:sz w:val="18"/>
                <w:szCs w:val="18"/>
              </w:rPr>
              <w:t>,1</w:t>
            </w:r>
            <w:r w:rsidR="00DA40E0">
              <w:rPr>
                <w:rFonts w:ascii="Arial" w:hAnsi="Arial" w:cs="Arial"/>
                <w:b/>
                <w:bCs/>
                <w:color w:val="3333FF"/>
                <w:sz w:val="18"/>
                <w:szCs w:val="18"/>
              </w:rPr>
              <w:t>8</w:t>
            </w:r>
            <w:r w:rsidRPr="009211C5">
              <w:rPr>
                <w:rFonts w:ascii="Arial" w:hAnsi="Arial" w:cs="Arial"/>
                <w:b/>
                <w:bCs/>
                <w:color w:val="3333FF"/>
                <w:sz w:val="18"/>
                <w:szCs w:val="18"/>
              </w:rPr>
              <w:t>,202,203, 20</w:t>
            </w:r>
            <w:r w:rsidR="00DA40E0">
              <w:rPr>
                <w:rFonts w:ascii="Arial" w:hAnsi="Arial" w:cs="Arial"/>
                <w:b/>
                <w:bCs/>
                <w:color w:val="3333FF"/>
                <w:sz w:val="18"/>
                <w:szCs w:val="18"/>
              </w:rPr>
              <w:t>6</w:t>
            </w:r>
            <w:r w:rsidRPr="009211C5">
              <w:rPr>
                <w:rFonts w:ascii="Arial" w:hAnsi="Arial" w:cs="Arial"/>
                <w:b/>
                <w:bCs/>
                <w:color w:val="3333FF"/>
                <w:sz w:val="18"/>
                <w:szCs w:val="18"/>
              </w:rPr>
              <w:t>,</w:t>
            </w:r>
            <w:r w:rsidR="00DA40E0">
              <w:rPr>
                <w:rFonts w:ascii="Arial" w:hAnsi="Arial" w:cs="Arial"/>
                <w:b/>
                <w:bCs/>
                <w:color w:val="3333FF"/>
                <w:sz w:val="18"/>
                <w:szCs w:val="18"/>
              </w:rPr>
              <w:t>208–</w:t>
            </w:r>
            <w:r w:rsidRPr="009211C5">
              <w:rPr>
                <w:rFonts w:ascii="Arial" w:hAnsi="Arial" w:cs="Arial"/>
                <w:b/>
                <w:bCs/>
                <w:color w:val="3333FF"/>
                <w:sz w:val="18"/>
                <w:szCs w:val="18"/>
              </w:rPr>
              <w:t>213,</w:t>
            </w:r>
            <w:r w:rsidR="00DA40E0">
              <w:rPr>
                <w:rFonts w:ascii="Arial" w:hAnsi="Arial" w:cs="Arial"/>
                <w:b/>
                <w:bCs/>
                <w:color w:val="3333FF"/>
                <w:sz w:val="18"/>
                <w:szCs w:val="18"/>
              </w:rPr>
              <w:t xml:space="preserve"> </w:t>
            </w:r>
            <w:r w:rsidRPr="009211C5">
              <w:rPr>
                <w:rFonts w:ascii="Arial" w:hAnsi="Arial" w:cs="Arial"/>
                <w:b/>
                <w:bCs/>
                <w:color w:val="3333FF"/>
                <w:sz w:val="18"/>
                <w:szCs w:val="18"/>
              </w:rPr>
              <w:t>21</w:t>
            </w:r>
            <w:r w:rsidR="00DA40E0">
              <w:rPr>
                <w:rFonts w:ascii="Arial" w:hAnsi="Arial" w:cs="Arial"/>
                <w:b/>
                <w:bCs/>
                <w:color w:val="3333FF"/>
                <w:sz w:val="18"/>
                <w:szCs w:val="18"/>
              </w:rPr>
              <w:t>5</w:t>
            </w:r>
            <w:r w:rsidRPr="009211C5">
              <w:rPr>
                <w:rFonts w:ascii="Arial" w:hAnsi="Arial" w:cs="Arial"/>
                <w:b/>
                <w:bCs/>
                <w:color w:val="3333FF"/>
                <w:sz w:val="18"/>
                <w:szCs w:val="18"/>
              </w:rPr>
              <w:t>,</w:t>
            </w:r>
            <w:r w:rsidR="00DA40E0">
              <w:rPr>
                <w:rFonts w:ascii="Arial" w:hAnsi="Arial" w:cs="Arial"/>
                <w:b/>
                <w:bCs/>
                <w:color w:val="3333FF"/>
                <w:sz w:val="18"/>
                <w:szCs w:val="18"/>
              </w:rPr>
              <w:t xml:space="preserve"> </w:t>
            </w:r>
            <w:r w:rsidRPr="009211C5">
              <w:rPr>
                <w:rFonts w:ascii="Arial" w:hAnsi="Arial" w:cs="Arial"/>
                <w:b/>
                <w:bCs/>
                <w:color w:val="3333FF"/>
                <w:sz w:val="18"/>
                <w:szCs w:val="18"/>
              </w:rPr>
              <w:t>216,</w:t>
            </w:r>
            <w:r w:rsidR="00DA40E0">
              <w:rPr>
                <w:rFonts w:ascii="Arial" w:hAnsi="Arial" w:cs="Arial"/>
                <w:b/>
                <w:bCs/>
                <w:color w:val="3333FF"/>
                <w:sz w:val="18"/>
                <w:szCs w:val="18"/>
              </w:rPr>
              <w:t xml:space="preserve"> </w:t>
            </w:r>
            <w:r w:rsidRPr="009211C5">
              <w:rPr>
                <w:rFonts w:ascii="Arial" w:hAnsi="Arial" w:cs="Arial"/>
                <w:b/>
                <w:bCs/>
                <w:color w:val="3333FF"/>
                <w:sz w:val="18"/>
                <w:szCs w:val="18"/>
              </w:rPr>
              <w:t>21</w:t>
            </w:r>
            <w:r w:rsidR="00DA40E0">
              <w:rPr>
                <w:rFonts w:ascii="Arial" w:hAnsi="Arial" w:cs="Arial"/>
                <w:b/>
                <w:bCs/>
                <w:color w:val="3333FF"/>
                <w:sz w:val="18"/>
                <w:szCs w:val="18"/>
              </w:rPr>
              <w:t>8</w:t>
            </w:r>
            <w:r w:rsidRPr="009211C5">
              <w:rPr>
                <w:rFonts w:ascii="Arial" w:hAnsi="Arial" w:cs="Arial"/>
                <w:b/>
                <w:bCs/>
                <w:color w:val="3333FF"/>
                <w:sz w:val="18"/>
                <w:szCs w:val="18"/>
              </w:rPr>
              <w:t>,</w:t>
            </w:r>
            <w:r w:rsidR="00DA40E0">
              <w:rPr>
                <w:rFonts w:ascii="Arial" w:hAnsi="Arial" w:cs="Arial"/>
                <w:b/>
                <w:bCs/>
                <w:color w:val="3333FF"/>
                <w:sz w:val="18"/>
                <w:szCs w:val="18"/>
              </w:rPr>
              <w:t>219,</w:t>
            </w:r>
            <w:r w:rsidRPr="009211C5">
              <w:rPr>
                <w:rFonts w:ascii="Arial" w:hAnsi="Arial" w:cs="Arial"/>
                <w:b/>
                <w:bCs/>
                <w:color w:val="3333FF"/>
                <w:sz w:val="18"/>
                <w:szCs w:val="18"/>
              </w:rPr>
              <w:t xml:space="preserve"> 221, </w:t>
            </w:r>
            <w:r w:rsidR="00DA40E0">
              <w:rPr>
                <w:rFonts w:ascii="Arial" w:hAnsi="Arial" w:cs="Arial"/>
                <w:b/>
                <w:bCs/>
                <w:color w:val="3333FF"/>
                <w:sz w:val="18"/>
                <w:szCs w:val="18"/>
              </w:rPr>
              <w:t>222,</w:t>
            </w:r>
            <w:r w:rsidR="00234A74">
              <w:rPr>
                <w:rFonts w:ascii="Arial" w:hAnsi="Arial" w:cs="Arial"/>
                <w:b/>
                <w:bCs/>
                <w:color w:val="3333FF"/>
                <w:sz w:val="18"/>
                <w:szCs w:val="18"/>
              </w:rPr>
              <w:t xml:space="preserve"> </w:t>
            </w:r>
            <w:r w:rsidR="00DA40E0">
              <w:rPr>
                <w:rFonts w:ascii="Arial" w:hAnsi="Arial" w:cs="Arial"/>
                <w:b/>
                <w:bCs/>
                <w:color w:val="3333FF"/>
                <w:sz w:val="18"/>
                <w:szCs w:val="18"/>
              </w:rPr>
              <w:t>224,</w:t>
            </w:r>
            <w:r w:rsidRPr="009211C5">
              <w:rPr>
                <w:rFonts w:ascii="Arial" w:hAnsi="Arial" w:cs="Arial"/>
                <w:b/>
                <w:bCs/>
                <w:color w:val="3333FF"/>
                <w:sz w:val="18"/>
                <w:szCs w:val="18"/>
              </w:rPr>
              <w:t>225,</w:t>
            </w:r>
            <w:r w:rsidR="00DA40E0">
              <w:rPr>
                <w:rFonts w:ascii="Arial" w:hAnsi="Arial" w:cs="Arial"/>
                <w:b/>
                <w:bCs/>
                <w:color w:val="3333FF"/>
                <w:sz w:val="18"/>
                <w:szCs w:val="18"/>
              </w:rPr>
              <w:t xml:space="preserve"> </w:t>
            </w:r>
            <w:r w:rsidR="00234A74">
              <w:rPr>
                <w:rFonts w:ascii="Arial" w:hAnsi="Arial" w:cs="Arial"/>
                <w:b/>
                <w:bCs/>
                <w:color w:val="3333FF"/>
                <w:sz w:val="18"/>
                <w:szCs w:val="18"/>
              </w:rPr>
              <w:t>227–</w:t>
            </w:r>
            <w:r w:rsidRPr="009211C5">
              <w:rPr>
                <w:rFonts w:ascii="Arial" w:hAnsi="Arial" w:cs="Arial"/>
                <w:b/>
                <w:bCs/>
                <w:color w:val="3333FF"/>
                <w:sz w:val="18"/>
                <w:szCs w:val="18"/>
              </w:rPr>
              <w:t>2</w:t>
            </w:r>
            <w:r w:rsidR="00234A74">
              <w:rPr>
                <w:rFonts w:ascii="Arial" w:hAnsi="Arial" w:cs="Arial"/>
                <w:b/>
                <w:bCs/>
                <w:color w:val="3333FF"/>
                <w:sz w:val="18"/>
                <w:szCs w:val="18"/>
              </w:rPr>
              <w:t>32</w:t>
            </w:r>
            <w:r w:rsidRPr="009211C5">
              <w:rPr>
                <w:rFonts w:ascii="Arial" w:hAnsi="Arial" w:cs="Arial"/>
                <w:b/>
                <w:bCs/>
                <w:color w:val="3333FF"/>
                <w:sz w:val="18"/>
                <w:szCs w:val="18"/>
              </w:rPr>
              <w:t>,</w:t>
            </w:r>
            <w:r w:rsidR="00234A74">
              <w:rPr>
                <w:rFonts w:ascii="Arial" w:hAnsi="Arial" w:cs="Arial"/>
                <w:b/>
                <w:bCs/>
                <w:color w:val="3333FF"/>
                <w:sz w:val="18"/>
                <w:szCs w:val="18"/>
              </w:rPr>
              <w:t>237, 239, 241,242, 244, 245, 249, 251, 253</w:t>
            </w:r>
          </w:p>
        </w:tc>
      </w:tr>
      <w:tr w:rsidR="00646A25"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646A25" w:rsidRPr="009211C5" w:rsidRDefault="00646A25" w:rsidP="004F5CDA">
            <w:pPr>
              <w:snapToGrid w:val="0"/>
              <w:spacing w:before="40" w:after="40"/>
              <w:jc w:val="center"/>
              <w:rPr>
                <w:rFonts w:ascii="Arial" w:hAnsi="Arial" w:cs="Arial"/>
                <w:b/>
                <w:bCs/>
                <w:sz w:val="21"/>
                <w:szCs w:val="21"/>
              </w:rPr>
            </w:pPr>
            <w:r w:rsidRPr="009211C5">
              <w:rPr>
                <w:rFonts w:ascii="Arial" w:hAnsi="Arial" w:cs="Arial"/>
                <w:b/>
                <w:bCs/>
                <w:sz w:val="21"/>
                <w:szCs w:val="21"/>
              </w:rPr>
              <w:t>2811</w:t>
            </w:r>
          </w:p>
        </w:tc>
        <w:tc>
          <w:tcPr>
            <w:tcW w:w="576"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pacing w:before="40" w:after="40"/>
              <w:rPr>
                <w:rFonts w:ascii="Arial" w:hAnsi="Arial" w:cs="Arial"/>
                <w:b/>
                <w:color w:val="000000"/>
                <w:sz w:val="21"/>
                <w:szCs w:val="21"/>
              </w:rPr>
            </w:pPr>
            <w:r w:rsidRPr="009211C5">
              <w:rPr>
                <w:rFonts w:ascii="Arial" w:hAnsi="Arial" w:cs="Arial"/>
                <w:b/>
                <w:color w:val="000000"/>
                <w:sz w:val="21"/>
                <w:szCs w:val="21"/>
              </w:rPr>
              <w:t>Active data retention</w:t>
            </w:r>
          </w:p>
          <w:p w:rsidR="00646A25" w:rsidRPr="009211C5" w:rsidRDefault="00646A25" w:rsidP="00D1514F">
            <w:pPr>
              <w:spacing w:before="40" w:after="40"/>
              <w:rPr>
                <w:rFonts w:ascii="Arial" w:hAnsi="Arial" w:cs="Arial"/>
                <w:color w:val="000000"/>
                <w:sz w:val="21"/>
                <w:szCs w:val="21"/>
              </w:rPr>
            </w:pPr>
            <w:r w:rsidRPr="009211C5">
              <w:rPr>
                <w:rFonts w:ascii="Arial" w:hAnsi="Arial" w:cs="Arial"/>
                <w:color w:val="000000"/>
                <w:sz w:val="21"/>
                <w:szCs w:val="21"/>
              </w:rPr>
              <w:t xml:space="preserve">Retain at least 24 hours of the full Appendix-E </w:t>
            </w:r>
            <w:proofErr w:type="spellStart"/>
            <w:r w:rsidRPr="009211C5">
              <w:rPr>
                <w:rFonts w:ascii="Arial" w:hAnsi="Arial" w:cs="Arial"/>
                <w:color w:val="000000"/>
                <w:sz w:val="21"/>
                <w:szCs w:val="21"/>
              </w:rPr>
              <w:t>datastream</w:t>
            </w:r>
            <w:proofErr w:type="spellEnd"/>
            <w:r w:rsidRPr="009211C5">
              <w:rPr>
                <w:rFonts w:ascii="Arial" w:hAnsi="Arial" w:cs="Arial"/>
                <w:color w:val="000000"/>
                <w:sz w:val="21"/>
                <w:szCs w:val="21"/>
              </w:rPr>
              <w:t>.</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DA474E" w:rsidRPr="009211C5" w:rsidRDefault="00234A74" w:rsidP="00D1514F">
            <w:pPr>
              <w:pStyle w:val="BodyTextIndent"/>
              <w:snapToGrid w:val="0"/>
              <w:spacing w:before="40" w:after="40"/>
              <w:ind w:left="0"/>
              <w:rPr>
                <w:rFonts w:ascii="Arial" w:hAnsi="Arial" w:cs="Arial"/>
                <w:b/>
                <w:bCs/>
                <w:color w:val="3333FF"/>
                <w:sz w:val="18"/>
                <w:szCs w:val="18"/>
                <w:highlight w:val="yellow"/>
              </w:rPr>
            </w:pPr>
            <w:r>
              <w:rPr>
                <w:rFonts w:ascii="Arial" w:hAnsi="Arial" w:cs="Arial"/>
                <w:b/>
                <w:bCs/>
                <w:color w:val="3333FF"/>
                <w:sz w:val="18"/>
                <w:szCs w:val="18"/>
              </w:rPr>
              <w:t>251</w:t>
            </w:r>
          </w:p>
        </w:tc>
      </w:tr>
      <w:tr w:rsidR="00646A25"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646A25" w:rsidRPr="009211C5" w:rsidRDefault="00646A25" w:rsidP="004F5CDA">
            <w:pPr>
              <w:snapToGrid w:val="0"/>
              <w:spacing w:before="40" w:after="40"/>
              <w:jc w:val="center"/>
              <w:rPr>
                <w:rFonts w:ascii="Arial" w:hAnsi="Arial" w:cs="Arial"/>
                <w:b/>
                <w:bCs/>
                <w:sz w:val="21"/>
                <w:szCs w:val="21"/>
              </w:rPr>
            </w:pPr>
            <w:r w:rsidRPr="009211C5">
              <w:rPr>
                <w:rFonts w:ascii="Arial" w:hAnsi="Arial" w:cs="Arial"/>
                <w:b/>
                <w:bCs/>
                <w:sz w:val="21"/>
                <w:szCs w:val="21"/>
              </w:rPr>
              <w:t>2812</w:t>
            </w:r>
          </w:p>
        </w:tc>
        <w:tc>
          <w:tcPr>
            <w:tcW w:w="576"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646A25" w:rsidRPr="009211C5" w:rsidRDefault="00646A25" w:rsidP="00D1514F">
            <w:pPr>
              <w:spacing w:before="40" w:after="40"/>
              <w:rPr>
                <w:rFonts w:ascii="Arial" w:hAnsi="Arial" w:cs="Arial"/>
                <w:b/>
                <w:color w:val="000000"/>
                <w:sz w:val="21"/>
                <w:szCs w:val="21"/>
              </w:rPr>
            </w:pPr>
            <w:proofErr w:type="spellStart"/>
            <w:r w:rsidRPr="009211C5">
              <w:rPr>
                <w:rFonts w:ascii="Arial" w:hAnsi="Arial" w:cs="Arial"/>
                <w:b/>
                <w:color w:val="000000"/>
                <w:sz w:val="21"/>
                <w:szCs w:val="21"/>
              </w:rPr>
              <w:t>Mesoscale</w:t>
            </w:r>
            <w:proofErr w:type="spellEnd"/>
            <w:r w:rsidRPr="009211C5">
              <w:rPr>
                <w:rFonts w:ascii="Arial" w:hAnsi="Arial" w:cs="Arial"/>
                <w:b/>
                <w:color w:val="000000"/>
                <w:sz w:val="21"/>
                <w:szCs w:val="21"/>
              </w:rPr>
              <w:t xml:space="preserve"> Loops</w:t>
            </w:r>
          </w:p>
          <w:p w:rsidR="00646A25" w:rsidRPr="009211C5" w:rsidRDefault="00646A25" w:rsidP="00D1514F">
            <w:pPr>
              <w:spacing w:before="40" w:after="40"/>
              <w:rPr>
                <w:rFonts w:ascii="Arial" w:hAnsi="Arial" w:cs="Arial"/>
                <w:color w:val="000000"/>
                <w:sz w:val="21"/>
                <w:szCs w:val="21"/>
              </w:rPr>
            </w:pPr>
            <w:r w:rsidRPr="009211C5">
              <w:rPr>
                <w:rFonts w:ascii="Arial" w:hAnsi="Arial" w:cs="Arial"/>
                <w:color w:val="000000"/>
                <w:sz w:val="21"/>
                <w:szCs w:val="21"/>
              </w:rPr>
              <w:t xml:space="preserve">Be able to display a loop of at least 48 consecutive </w:t>
            </w:r>
            <w:proofErr w:type="spellStart"/>
            <w:r w:rsidRPr="009211C5">
              <w:rPr>
                <w:rFonts w:ascii="Arial" w:hAnsi="Arial" w:cs="Arial"/>
                <w:color w:val="000000"/>
                <w:sz w:val="21"/>
                <w:szCs w:val="21"/>
              </w:rPr>
              <w:t>mesoscale</w:t>
            </w:r>
            <w:proofErr w:type="spellEnd"/>
            <w:r w:rsidRPr="009211C5">
              <w:rPr>
                <w:rFonts w:ascii="Arial" w:hAnsi="Arial" w:cs="Arial"/>
                <w:color w:val="000000"/>
                <w:sz w:val="21"/>
                <w:szCs w:val="21"/>
              </w:rPr>
              <w:t xml:space="preserve"> images at a rate </w:t>
            </w:r>
            <w:proofErr w:type="gramStart"/>
            <w:r w:rsidRPr="009211C5">
              <w:rPr>
                <w:rFonts w:ascii="Arial" w:hAnsi="Arial" w:cs="Arial"/>
                <w:color w:val="000000"/>
                <w:sz w:val="21"/>
                <w:szCs w:val="21"/>
              </w:rPr>
              <w:t>of at least 10 frames/second</w:t>
            </w:r>
            <w:proofErr w:type="gramEnd"/>
            <w:r w:rsidRPr="009211C5">
              <w:rPr>
                <w:rFonts w:ascii="Arial" w:hAnsi="Arial" w:cs="Arial"/>
                <w:color w:val="000000"/>
                <w:sz w:val="21"/>
                <w:szCs w:val="21"/>
              </w:rPr>
              <w:t>.</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DA474E" w:rsidRPr="009211C5" w:rsidRDefault="00085518" w:rsidP="00234A74">
            <w:pPr>
              <w:pStyle w:val="BodyTextIndent"/>
              <w:snapToGrid w:val="0"/>
              <w:spacing w:before="40" w:after="40"/>
              <w:ind w:left="0"/>
              <w:rPr>
                <w:rFonts w:ascii="Arial" w:hAnsi="Arial" w:cs="Arial"/>
                <w:b/>
                <w:bCs/>
                <w:color w:val="3333FF"/>
                <w:sz w:val="18"/>
                <w:szCs w:val="18"/>
                <w:highlight w:val="green"/>
              </w:rPr>
            </w:pPr>
            <w:r w:rsidRPr="009211C5">
              <w:rPr>
                <w:rFonts w:ascii="Arial" w:hAnsi="Arial" w:cs="Arial"/>
                <w:b/>
                <w:bCs/>
                <w:color w:val="3333FF"/>
                <w:sz w:val="18"/>
                <w:szCs w:val="18"/>
              </w:rPr>
              <w:t>202</w:t>
            </w:r>
            <w:r w:rsidR="00234A74">
              <w:rPr>
                <w:rFonts w:ascii="Arial" w:hAnsi="Arial" w:cs="Arial"/>
                <w:b/>
                <w:bCs/>
                <w:color w:val="3333FF"/>
                <w:sz w:val="18"/>
                <w:szCs w:val="18"/>
              </w:rPr>
              <w:t>–</w:t>
            </w:r>
            <w:r w:rsidRPr="009211C5">
              <w:rPr>
                <w:rFonts w:ascii="Arial" w:hAnsi="Arial" w:cs="Arial"/>
                <w:b/>
                <w:bCs/>
                <w:color w:val="3333FF"/>
                <w:sz w:val="18"/>
                <w:szCs w:val="18"/>
              </w:rPr>
              <w:t>20</w:t>
            </w:r>
            <w:r w:rsidR="00234A74">
              <w:rPr>
                <w:rFonts w:ascii="Arial" w:hAnsi="Arial" w:cs="Arial"/>
                <w:b/>
                <w:bCs/>
                <w:color w:val="3333FF"/>
                <w:sz w:val="18"/>
                <w:szCs w:val="18"/>
              </w:rPr>
              <w:t>6</w:t>
            </w:r>
            <w:r w:rsidRPr="009211C5">
              <w:rPr>
                <w:rFonts w:ascii="Arial" w:hAnsi="Arial" w:cs="Arial"/>
                <w:b/>
                <w:bCs/>
                <w:color w:val="3333FF"/>
                <w:sz w:val="18"/>
                <w:szCs w:val="18"/>
              </w:rPr>
              <w:t>,20</w:t>
            </w:r>
            <w:r w:rsidR="00234A74">
              <w:rPr>
                <w:rFonts w:ascii="Arial" w:hAnsi="Arial" w:cs="Arial"/>
                <w:b/>
                <w:bCs/>
                <w:color w:val="3333FF"/>
                <w:sz w:val="18"/>
                <w:szCs w:val="18"/>
              </w:rPr>
              <w:t>8–212, 220–225</w:t>
            </w:r>
            <w:r w:rsidRPr="009211C5">
              <w:rPr>
                <w:rFonts w:ascii="Arial" w:hAnsi="Arial" w:cs="Arial"/>
                <w:b/>
                <w:bCs/>
                <w:color w:val="3333FF"/>
                <w:sz w:val="18"/>
                <w:szCs w:val="18"/>
              </w:rPr>
              <w:t>,</w:t>
            </w:r>
            <w:r w:rsidR="00234A74">
              <w:rPr>
                <w:rFonts w:ascii="Arial" w:hAnsi="Arial" w:cs="Arial"/>
                <w:b/>
                <w:bCs/>
                <w:color w:val="3333FF"/>
                <w:sz w:val="18"/>
                <w:szCs w:val="18"/>
              </w:rPr>
              <w:t>227–232</w:t>
            </w:r>
          </w:p>
        </w:tc>
      </w:tr>
      <w:tr w:rsidR="00EC0D7E" w:rsidRPr="009211C5" w:rsidTr="00EC0D7E">
        <w:trPr>
          <w:cantSplit/>
          <w:jc w:val="center"/>
        </w:trPr>
        <w:tc>
          <w:tcPr>
            <w:tcW w:w="864" w:type="dxa"/>
            <w:tcBorders>
              <w:top w:val="single" w:sz="4" w:space="0" w:color="000000"/>
              <w:left w:val="single" w:sz="4" w:space="0" w:color="000000"/>
              <w:bottom w:val="single" w:sz="4" w:space="0" w:color="000000"/>
            </w:tcBorders>
            <w:shd w:val="clear" w:color="auto" w:fill="auto"/>
          </w:tcPr>
          <w:p w:rsidR="00EC0D7E" w:rsidRPr="009211C5" w:rsidRDefault="00183BEC" w:rsidP="00EC0D7E">
            <w:pPr>
              <w:snapToGrid w:val="0"/>
              <w:spacing w:before="40" w:after="40"/>
              <w:jc w:val="center"/>
              <w:rPr>
                <w:rFonts w:ascii="Arial" w:hAnsi="Arial" w:cs="Arial"/>
                <w:b/>
                <w:bCs/>
                <w:sz w:val="21"/>
                <w:szCs w:val="21"/>
              </w:rPr>
            </w:pPr>
            <w:r>
              <w:rPr>
                <w:rFonts w:ascii="Arial" w:hAnsi="Arial" w:cs="Arial"/>
                <w:b/>
                <w:bCs/>
                <w:sz w:val="21"/>
                <w:szCs w:val="21"/>
              </w:rPr>
              <w:t>2814</w:t>
            </w:r>
          </w:p>
        </w:tc>
        <w:tc>
          <w:tcPr>
            <w:tcW w:w="576" w:type="dxa"/>
            <w:tcBorders>
              <w:top w:val="single" w:sz="4" w:space="0" w:color="000000"/>
              <w:left w:val="single" w:sz="4" w:space="0" w:color="000000"/>
              <w:bottom w:val="single" w:sz="4" w:space="0" w:color="000000"/>
            </w:tcBorders>
            <w:shd w:val="clear" w:color="auto" w:fill="auto"/>
          </w:tcPr>
          <w:p w:rsidR="00EC0D7E" w:rsidRPr="009211C5" w:rsidRDefault="00EC0D7E" w:rsidP="00EC0D7E">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EC0D7E" w:rsidRPr="009211C5" w:rsidRDefault="00EC0D7E" w:rsidP="00EC0D7E">
            <w:pPr>
              <w:spacing w:before="40" w:after="40"/>
              <w:rPr>
                <w:rFonts w:ascii="Arial" w:hAnsi="Arial" w:cs="Arial"/>
                <w:b/>
                <w:color w:val="000000"/>
                <w:sz w:val="21"/>
                <w:szCs w:val="21"/>
              </w:rPr>
            </w:pPr>
            <w:r w:rsidRPr="009211C5">
              <w:rPr>
                <w:rFonts w:ascii="Arial" w:hAnsi="Arial" w:cs="Arial"/>
                <w:b/>
                <w:color w:val="000000"/>
                <w:sz w:val="21"/>
                <w:szCs w:val="21"/>
              </w:rPr>
              <w:t>Display Loading</w:t>
            </w:r>
          </w:p>
          <w:p w:rsidR="00EC0D7E" w:rsidRPr="009211C5" w:rsidRDefault="00EC0D7E" w:rsidP="00EC0D7E">
            <w:pPr>
              <w:spacing w:before="40" w:after="40"/>
              <w:rPr>
                <w:rFonts w:ascii="Arial" w:hAnsi="Arial" w:cs="Arial"/>
                <w:color w:val="000000"/>
                <w:sz w:val="21"/>
                <w:szCs w:val="21"/>
              </w:rPr>
            </w:pPr>
            <w:r w:rsidRPr="009211C5">
              <w:rPr>
                <w:rFonts w:ascii="Arial" w:hAnsi="Arial" w:cs="Arial"/>
                <w:color w:val="000000"/>
                <w:sz w:val="21"/>
                <w:szCs w:val="21"/>
              </w:rPr>
              <w:t>Demonstrate the following AWIPS-II display concurrent capabilities:</w:t>
            </w:r>
          </w:p>
          <w:p w:rsidR="00EC0D7E" w:rsidRPr="009211C5" w:rsidRDefault="00EC0D7E" w:rsidP="00EC0D7E">
            <w:pPr>
              <w:pStyle w:val="ListParagraph"/>
              <w:numPr>
                <w:ilvl w:val="0"/>
                <w:numId w:val="25"/>
              </w:numPr>
              <w:spacing w:before="40" w:after="40"/>
              <w:ind w:left="396"/>
              <w:rPr>
                <w:rFonts w:ascii="Arial" w:hAnsi="Arial" w:cs="Arial"/>
                <w:b/>
                <w:color w:val="000000"/>
                <w:sz w:val="21"/>
                <w:szCs w:val="21"/>
              </w:rPr>
            </w:pPr>
            <w:r w:rsidRPr="009211C5">
              <w:rPr>
                <w:rFonts w:ascii="Arial" w:hAnsi="Arial" w:cs="Arial"/>
                <w:color w:val="000000"/>
                <w:sz w:val="21"/>
                <w:szCs w:val="21"/>
              </w:rPr>
              <w:t>At least two instances CAVE D2D running for demo (in five pane view)</w:t>
            </w:r>
          </w:p>
          <w:p w:rsidR="00EC0D7E" w:rsidRPr="009211C5" w:rsidRDefault="00EC0D7E" w:rsidP="00EC0D7E">
            <w:pPr>
              <w:pStyle w:val="ListParagraph"/>
              <w:numPr>
                <w:ilvl w:val="0"/>
                <w:numId w:val="25"/>
              </w:numPr>
              <w:spacing w:before="40" w:after="40"/>
              <w:ind w:left="396"/>
              <w:rPr>
                <w:rFonts w:ascii="Arial" w:hAnsi="Arial" w:cs="Arial"/>
                <w:color w:val="000000"/>
                <w:sz w:val="21"/>
                <w:szCs w:val="21"/>
              </w:rPr>
            </w:pPr>
            <w:r w:rsidRPr="009211C5">
              <w:rPr>
                <w:rFonts w:ascii="Arial" w:hAnsi="Arial" w:cs="Arial"/>
                <w:color w:val="000000"/>
                <w:sz w:val="21"/>
                <w:szCs w:val="21"/>
              </w:rPr>
              <w:t>At least five images loaded in D2D simultaneously - one image per D2D pane, including interchangeably any ABI channel</w:t>
            </w:r>
          </w:p>
          <w:p w:rsidR="00EC0D7E" w:rsidRPr="009211C5" w:rsidRDefault="00EC0D7E" w:rsidP="00EC0D7E">
            <w:pPr>
              <w:pStyle w:val="ListParagraph"/>
              <w:numPr>
                <w:ilvl w:val="0"/>
                <w:numId w:val="25"/>
              </w:numPr>
              <w:spacing w:before="40" w:after="40"/>
              <w:ind w:left="396"/>
              <w:rPr>
                <w:rFonts w:ascii="Arial" w:hAnsi="Arial" w:cs="Arial"/>
                <w:color w:val="000000"/>
                <w:sz w:val="21"/>
                <w:szCs w:val="21"/>
              </w:rPr>
            </w:pPr>
            <w:r w:rsidRPr="009211C5">
              <w:rPr>
                <w:rFonts w:ascii="Arial" w:hAnsi="Arial" w:cs="Arial"/>
                <w:color w:val="000000"/>
                <w:sz w:val="21"/>
                <w:szCs w:val="21"/>
              </w:rPr>
              <w:t>All panes looping with a minimum loop-size of 8 frames</w:t>
            </w:r>
          </w:p>
          <w:p w:rsidR="00EC0D7E" w:rsidRPr="009211C5" w:rsidRDefault="00EC0D7E" w:rsidP="00EC0D7E">
            <w:pPr>
              <w:pStyle w:val="ListParagraph"/>
              <w:numPr>
                <w:ilvl w:val="0"/>
                <w:numId w:val="25"/>
              </w:numPr>
              <w:spacing w:before="40" w:after="40"/>
              <w:ind w:left="396"/>
              <w:rPr>
                <w:rFonts w:ascii="Arial" w:hAnsi="Arial" w:cs="Arial"/>
                <w:color w:val="000000"/>
                <w:sz w:val="21"/>
                <w:szCs w:val="21"/>
              </w:rPr>
            </w:pPr>
            <w:r w:rsidRPr="009211C5">
              <w:rPr>
                <w:rFonts w:ascii="Arial" w:hAnsi="Arial" w:cs="Arial"/>
                <w:color w:val="000000"/>
                <w:sz w:val="21"/>
                <w:szCs w:val="21"/>
              </w:rPr>
              <w:t xml:space="preserve">Display images updating in </w:t>
            </w:r>
            <w:r w:rsidR="00216B46">
              <w:rPr>
                <w:rFonts w:ascii="Arial" w:hAnsi="Arial" w:cs="Arial"/>
                <w:color w:val="000000"/>
                <w:sz w:val="21"/>
                <w:szCs w:val="21"/>
              </w:rPr>
              <w:t>real-time</w:t>
            </w:r>
            <w:r w:rsidRPr="009211C5">
              <w:rPr>
                <w:rFonts w:ascii="Arial" w:hAnsi="Arial" w:cs="Arial"/>
                <w:color w:val="000000"/>
                <w:sz w:val="21"/>
                <w:szCs w:val="21"/>
              </w:rPr>
              <w:t xml:space="preserve"> as new imagery becomes available</w:t>
            </w:r>
          </w:p>
          <w:p w:rsidR="00EC0D7E" w:rsidRPr="009211C5" w:rsidRDefault="00EC0D7E" w:rsidP="00EC0D7E">
            <w:pPr>
              <w:pStyle w:val="ListParagraph"/>
              <w:numPr>
                <w:ilvl w:val="0"/>
                <w:numId w:val="25"/>
              </w:numPr>
              <w:spacing w:before="40" w:after="40"/>
              <w:ind w:left="396"/>
              <w:rPr>
                <w:rFonts w:ascii="Arial" w:hAnsi="Arial" w:cs="Arial"/>
                <w:color w:val="000000"/>
                <w:sz w:val="21"/>
                <w:szCs w:val="21"/>
              </w:rPr>
            </w:pPr>
            <w:r w:rsidRPr="009211C5">
              <w:rPr>
                <w:rFonts w:ascii="Arial" w:hAnsi="Arial" w:cs="Arial"/>
                <w:color w:val="000000"/>
                <w:sz w:val="21"/>
                <w:szCs w:val="21"/>
              </w:rPr>
              <w:t>Existing product labels and color tables</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EC0D7E" w:rsidRPr="00EC0D7E" w:rsidRDefault="00EC0D7E" w:rsidP="004D4367">
            <w:pPr>
              <w:pStyle w:val="BodyTextIndent"/>
              <w:snapToGrid w:val="0"/>
              <w:spacing w:before="40" w:after="40"/>
              <w:ind w:left="0"/>
              <w:rPr>
                <w:rFonts w:ascii="Arial" w:hAnsi="Arial" w:cs="Arial"/>
                <w:b/>
                <w:bCs/>
                <w:color w:val="3333FF"/>
                <w:sz w:val="18"/>
                <w:szCs w:val="18"/>
              </w:rPr>
            </w:pPr>
            <w:r w:rsidRPr="00EC0D7E">
              <w:rPr>
                <w:rFonts w:ascii="Arial" w:hAnsi="Arial" w:cs="Arial"/>
                <w:b/>
                <w:bCs/>
                <w:color w:val="3333FF"/>
                <w:sz w:val="18"/>
                <w:szCs w:val="18"/>
              </w:rPr>
              <w:t>44, 45, 47</w:t>
            </w:r>
            <w:r>
              <w:rPr>
                <w:rFonts w:ascii="Arial" w:hAnsi="Arial" w:cs="Arial"/>
                <w:b/>
                <w:bCs/>
                <w:color w:val="3333FF"/>
                <w:sz w:val="18"/>
                <w:szCs w:val="18"/>
              </w:rPr>
              <w:t xml:space="preserve">–49, 56, 57, 62, 63, 65–67, 73, 74, 79, 80, </w:t>
            </w:r>
            <w:r w:rsidR="004D4367">
              <w:rPr>
                <w:rFonts w:ascii="Arial" w:hAnsi="Arial" w:cs="Arial"/>
                <w:b/>
                <w:bCs/>
                <w:color w:val="3333FF"/>
                <w:sz w:val="18"/>
                <w:szCs w:val="18"/>
              </w:rPr>
              <w:t xml:space="preserve"> </w:t>
            </w:r>
            <w:r>
              <w:rPr>
                <w:rFonts w:ascii="Arial" w:hAnsi="Arial" w:cs="Arial"/>
                <w:b/>
                <w:bCs/>
                <w:color w:val="3333FF"/>
                <w:sz w:val="18"/>
                <w:szCs w:val="18"/>
              </w:rPr>
              <w:t>82–84, 90, 91, 96, 97, 99–101, 107, 108, 111, 116, 117, 119–121, 128, 129,132, 137, 138, 140–142, 148,149, 152, 193, 194, 209–212, 228–232</w:t>
            </w:r>
          </w:p>
        </w:tc>
      </w:tr>
      <w:tr w:rsidR="00234A74" w:rsidRPr="009211C5" w:rsidTr="00EC0D7E">
        <w:trPr>
          <w:cantSplit/>
          <w:trHeight w:val="3178"/>
          <w:jc w:val="center"/>
        </w:trPr>
        <w:tc>
          <w:tcPr>
            <w:tcW w:w="864" w:type="dxa"/>
            <w:tcBorders>
              <w:top w:val="single" w:sz="4" w:space="0" w:color="000000"/>
              <w:left w:val="single" w:sz="4" w:space="0" w:color="000000"/>
              <w:bottom w:val="single" w:sz="4" w:space="0" w:color="000000"/>
            </w:tcBorders>
            <w:shd w:val="clear" w:color="auto" w:fill="auto"/>
          </w:tcPr>
          <w:p w:rsidR="00234A74" w:rsidRPr="009211C5" w:rsidRDefault="00183BEC" w:rsidP="006D4687">
            <w:pPr>
              <w:pageBreakBefore/>
              <w:snapToGrid w:val="0"/>
              <w:spacing w:before="40" w:after="40"/>
              <w:jc w:val="center"/>
              <w:rPr>
                <w:rFonts w:ascii="Arial" w:hAnsi="Arial" w:cs="Arial"/>
                <w:b/>
                <w:bCs/>
                <w:sz w:val="21"/>
                <w:szCs w:val="21"/>
              </w:rPr>
            </w:pPr>
            <w:r>
              <w:rPr>
                <w:rFonts w:ascii="Arial" w:hAnsi="Arial" w:cs="Arial"/>
                <w:b/>
                <w:bCs/>
                <w:sz w:val="21"/>
                <w:szCs w:val="21"/>
              </w:rPr>
              <w:lastRenderedPageBreak/>
              <w:t>2815</w:t>
            </w:r>
          </w:p>
        </w:tc>
        <w:tc>
          <w:tcPr>
            <w:tcW w:w="576" w:type="dxa"/>
            <w:tcBorders>
              <w:top w:val="single" w:sz="4" w:space="0" w:color="000000"/>
              <w:left w:val="single" w:sz="4" w:space="0" w:color="000000"/>
              <w:bottom w:val="single" w:sz="4" w:space="0" w:color="000000"/>
            </w:tcBorders>
            <w:shd w:val="clear" w:color="auto" w:fill="auto"/>
          </w:tcPr>
          <w:p w:rsidR="00234A74" w:rsidRPr="009211C5" w:rsidRDefault="00234A74" w:rsidP="006D4687">
            <w:pPr>
              <w:pageBreakBefore/>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234A74" w:rsidRPr="009211C5" w:rsidRDefault="00234A74" w:rsidP="006D4687">
            <w:pPr>
              <w:pageBreakBefore/>
              <w:spacing w:before="40" w:after="40"/>
              <w:rPr>
                <w:rFonts w:ascii="Arial" w:hAnsi="Arial" w:cs="Arial"/>
                <w:b/>
                <w:color w:val="000000"/>
                <w:sz w:val="21"/>
                <w:szCs w:val="21"/>
              </w:rPr>
            </w:pPr>
            <w:r w:rsidRPr="009211C5">
              <w:rPr>
                <w:rFonts w:ascii="Arial" w:hAnsi="Arial" w:cs="Arial"/>
                <w:b/>
                <w:color w:val="000000"/>
                <w:sz w:val="21"/>
                <w:szCs w:val="21"/>
              </w:rPr>
              <w:t>24 Hour Product Flow</w:t>
            </w:r>
          </w:p>
          <w:p w:rsidR="00234A74" w:rsidRPr="009211C5" w:rsidRDefault="00234A74" w:rsidP="006D4687">
            <w:pPr>
              <w:pageBreakBefore/>
              <w:spacing w:before="40" w:after="40"/>
              <w:rPr>
                <w:rFonts w:ascii="Arial" w:hAnsi="Arial" w:cs="Arial"/>
                <w:color w:val="000000"/>
                <w:sz w:val="21"/>
                <w:szCs w:val="21"/>
              </w:rPr>
            </w:pPr>
            <w:r w:rsidRPr="009211C5">
              <w:rPr>
                <w:rFonts w:ascii="Arial" w:hAnsi="Arial" w:cs="Arial"/>
                <w:color w:val="000000"/>
                <w:sz w:val="21"/>
                <w:szCs w:val="21"/>
              </w:rPr>
              <w:t xml:space="preserve">The </w:t>
            </w:r>
            <w:proofErr w:type="spellStart"/>
            <w:r w:rsidRPr="009211C5">
              <w:rPr>
                <w:rFonts w:ascii="Arial" w:hAnsi="Arial" w:cs="Arial"/>
                <w:color w:val="000000"/>
                <w:sz w:val="21"/>
                <w:szCs w:val="21"/>
              </w:rPr>
              <w:t>RaFTR</w:t>
            </w:r>
            <w:proofErr w:type="spellEnd"/>
            <w:r w:rsidRPr="009211C5">
              <w:rPr>
                <w:rFonts w:ascii="Arial" w:hAnsi="Arial" w:cs="Arial"/>
                <w:color w:val="000000"/>
                <w:sz w:val="21"/>
                <w:szCs w:val="21"/>
              </w:rPr>
              <w:t>/TNCF/AWIPS-II will run flowing GOES-R East and GOES-R West data for at least 24 consecutive hours in the following scenarios:</w:t>
            </w:r>
          </w:p>
          <w:p w:rsidR="00234A74" w:rsidRPr="009211C5" w:rsidRDefault="00234A74" w:rsidP="00960C67">
            <w:pPr>
              <w:pStyle w:val="ListParagraph"/>
              <w:numPr>
                <w:ilvl w:val="0"/>
                <w:numId w:val="26"/>
              </w:numPr>
              <w:spacing w:before="40" w:after="40"/>
              <w:ind w:left="396"/>
              <w:rPr>
                <w:rFonts w:ascii="Arial" w:hAnsi="Arial" w:cs="Arial"/>
                <w:color w:val="000000"/>
                <w:sz w:val="21"/>
                <w:szCs w:val="21"/>
              </w:rPr>
            </w:pPr>
            <w:r w:rsidRPr="009211C5">
              <w:rPr>
                <w:rFonts w:ascii="Arial" w:hAnsi="Arial" w:cs="Arial"/>
                <w:color w:val="000000"/>
                <w:sz w:val="21"/>
                <w:szCs w:val="21"/>
              </w:rPr>
              <w:t>GOES-R West Scan Mode (Mode 4) and GOES-R East Flex Mode (Mode 3)</w:t>
            </w:r>
          </w:p>
          <w:p w:rsidR="00234A74" w:rsidRPr="009211C5" w:rsidRDefault="00234A74" w:rsidP="00960C67">
            <w:pPr>
              <w:pStyle w:val="ListParagraph"/>
              <w:numPr>
                <w:ilvl w:val="0"/>
                <w:numId w:val="26"/>
              </w:numPr>
              <w:spacing w:before="40" w:after="40"/>
              <w:ind w:left="396"/>
              <w:rPr>
                <w:rFonts w:ascii="Arial" w:hAnsi="Arial" w:cs="Arial"/>
                <w:color w:val="000000"/>
                <w:sz w:val="21"/>
                <w:szCs w:val="21"/>
              </w:rPr>
            </w:pPr>
            <w:r w:rsidRPr="009211C5">
              <w:rPr>
                <w:rFonts w:ascii="Arial" w:hAnsi="Arial" w:cs="Arial"/>
                <w:color w:val="000000"/>
                <w:sz w:val="21"/>
                <w:szCs w:val="21"/>
              </w:rPr>
              <w:t>GOES-R West Scan Mode (Mode 4) and GOES-R East Scan Mode (Mode 4)</w:t>
            </w:r>
          </w:p>
          <w:p w:rsidR="00234A74" w:rsidRPr="009211C5" w:rsidRDefault="00234A74" w:rsidP="00960C67">
            <w:pPr>
              <w:pStyle w:val="ListParagraph"/>
              <w:numPr>
                <w:ilvl w:val="0"/>
                <w:numId w:val="26"/>
              </w:numPr>
              <w:spacing w:before="40" w:after="40"/>
              <w:ind w:left="396"/>
              <w:rPr>
                <w:rFonts w:ascii="Arial" w:hAnsi="Arial" w:cs="Arial"/>
                <w:color w:val="000000"/>
                <w:sz w:val="21"/>
                <w:szCs w:val="21"/>
              </w:rPr>
            </w:pPr>
            <w:r w:rsidRPr="009211C5">
              <w:rPr>
                <w:rFonts w:ascii="Arial" w:hAnsi="Arial" w:cs="Arial"/>
                <w:color w:val="000000"/>
                <w:sz w:val="21"/>
                <w:szCs w:val="21"/>
              </w:rPr>
              <w:t>GOES-R West Flex Mode (Mode 3) and GOES-R East Flex Mode (Mode 3)</w:t>
            </w:r>
          </w:p>
          <w:p w:rsidR="00234A74" w:rsidRPr="009211C5" w:rsidRDefault="00234A74" w:rsidP="00960C67">
            <w:pPr>
              <w:pStyle w:val="ListParagraph"/>
              <w:numPr>
                <w:ilvl w:val="0"/>
                <w:numId w:val="26"/>
              </w:numPr>
              <w:spacing w:before="40" w:after="40"/>
              <w:ind w:left="396"/>
              <w:rPr>
                <w:rFonts w:ascii="Arial" w:hAnsi="Arial" w:cs="Arial"/>
                <w:color w:val="000000"/>
                <w:sz w:val="21"/>
                <w:szCs w:val="21"/>
              </w:rPr>
            </w:pPr>
            <w:r w:rsidRPr="009211C5">
              <w:rPr>
                <w:rFonts w:ascii="Arial" w:hAnsi="Arial" w:cs="Arial"/>
                <w:color w:val="000000"/>
                <w:sz w:val="21"/>
                <w:szCs w:val="21"/>
              </w:rPr>
              <w:t>GOES-R West Flex Mode (Mode 3) and GOES-R East Scan Mode (Mode 4)</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234A74" w:rsidRPr="009211C5" w:rsidRDefault="00234A74" w:rsidP="00234A74">
            <w:pPr>
              <w:pStyle w:val="BodyTextIndent"/>
              <w:snapToGrid w:val="0"/>
              <w:spacing w:before="40" w:after="40"/>
              <w:ind w:left="0"/>
              <w:rPr>
                <w:rFonts w:ascii="Arial" w:hAnsi="Arial" w:cs="Arial"/>
                <w:bCs/>
                <w:color w:val="3333FF"/>
                <w:sz w:val="18"/>
                <w:szCs w:val="18"/>
                <w:highlight w:val="yellow"/>
              </w:rPr>
            </w:pPr>
            <w:r>
              <w:rPr>
                <w:rFonts w:ascii="Arial" w:hAnsi="Arial" w:cs="Arial"/>
                <w:b/>
                <w:bCs/>
                <w:color w:val="3333FF"/>
                <w:sz w:val="18"/>
                <w:szCs w:val="18"/>
              </w:rPr>
              <w:t>4, 5,44–46, 49, 50, 56, 57, 62–64, 67, 73, 74, 79–81, 84, 90, 91,96, 97, 101, 107,108, 111, 116, 117,121, 128, 129, 132,137, 138, 142, 148,149, 152, 254, 256, 257</w:t>
            </w:r>
          </w:p>
        </w:tc>
      </w:tr>
      <w:tr w:rsidR="00085518"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t>2856</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Demonstration AWIPS-II Configuration</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 xml:space="preserve">Demonstration should be performed on </w:t>
            </w:r>
            <w:proofErr w:type="gramStart"/>
            <w:r w:rsidRPr="009211C5">
              <w:rPr>
                <w:rFonts w:ascii="Arial" w:hAnsi="Arial" w:cs="Arial"/>
                <w:color w:val="000000"/>
                <w:sz w:val="21"/>
                <w:szCs w:val="21"/>
              </w:rPr>
              <w:t>a</w:t>
            </w:r>
            <w:proofErr w:type="gramEnd"/>
            <w:r w:rsidRPr="009211C5">
              <w:rPr>
                <w:rFonts w:ascii="Arial" w:hAnsi="Arial" w:cs="Arial"/>
                <w:color w:val="000000"/>
                <w:sz w:val="21"/>
                <w:szCs w:val="21"/>
              </w:rPr>
              <w:t xml:space="preserve"> operationally representative clustered environment.</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AF70A4" w:rsidP="00D1514F">
            <w:pPr>
              <w:pStyle w:val="BodyTextIndent"/>
              <w:snapToGrid w:val="0"/>
              <w:spacing w:before="40" w:after="40"/>
              <w:ind w:left="0"/>
              <w:rPr>
                <w:rFonts w:ascii="Arial" w:hAnsi="Arial" w:cs="Arial"/>
                <w:b/>
                <w:bCs/>
                <w:color w:val="3333FF"/>
                <w:sz w:val="18"/>
                <w:szCs w:val="18"/>
              </w:rPr>
            </w:pPr>
            <w:r>
              <w:rPr>
                <w:rFonts w:ascii="Arial" w:hAnsi="Arial" w:cs="Arial"/>
                <w:b/>
                <w:bCs/>
                <w:color w:val="3333FF"/>
                <w:sz w:val="18"/>
                <w:szCs w:val="18"/>
              </w:rPr>
              <w:t>257</w:t>
            </w:r>
          </w:p>
        </w:tc>
      </w:tr>
      <w:tr w:rsidR="00085518"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t>3014</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96 Full disk Images in Loop</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Evaluate performance impact due to increasing imagery loop length for full disk GOES-R imagery to 96 images in loop.</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AF70A4" w:rsidRDefault="00AF70A4" w:rsidP="00923327">
            <w:pPr>
              <w:pStyle w:val="BodyTextIndent"/>
              <w:snapToGrid w:val="0"/>
              <w:spacing w:before="40" w:after="40"/>
              <w:ind w:left="0"/>
              <w:rPr>
                <w:rFonts w:ascii="Arial" w:hAnsi="Arial" w:cs="Arial"/>
                <w:b/>
                <w:bCs/>
                <w:color w:val="3333FF"/>
                <w:sz w:val="18"/>
                <w:szCs w:val="18"/>
              </w:rPr>
            </w:pPr>
            <w:r>
              <w:rPr>
                <w:rFonts w:ascii="Arial" w:hAnsi="Arial" w:cs="Arial"/>
                <w:b/>
                <w:bCs/>
                <w:color w:val="3333FF"/>
                <w:sz w:val="18"/>
                <w:szCs w:val="18"/>
              </w:rPr>
              <w:t>208,</w:t>
            </w:r>
            <w:r w:rsidRPr="00AF70A4">
              <w:rPr>
                <w:rFonts w:ascii="Arial" w:hAnsi="Arial" w:cs="Arial"/>
                <w:b/>
                <w:bCs/>
                <w:color w:val="3333FF"/>
                <w:sz w:val="18"/>
                <w:szCs w:val="18"/>
              </w:rPr>
              <w:t>210</w:t>
            </w:r>
            <w:r>
              <w:rPr>
                <w:rFonts w:ascii="Arial" w:hAnsi="Arial" w:cs="Arial"/>
                <w:b/>
                <w:bCs/>
                <w:color w:val="3333FF"/>
                <w:sz w:val="18"/>
                <w:szCs w:val="18"/>
              </w:rPr>
              <w:t>–212</w:t>
            </w:r>
            <w:r w:rsidRPr="00AF70A4">
              <w:rPr>
                <w:rFonts w:ascii="Arial" w:hAnsi="Arial" w:cs="Arial"/>
                <w:b/>
                <w:bCs/>
                <w:color w:val="3333FF"/>
                <w:sz w:val="18"/>
                <w:szCs w:val="18"/>
              </w:rPr>
              <w:t xml:space="preserve">, </w:t>
            </w:r>
            <w:r>
              <w:rPr>
                <w:rFonts w:ascii="Arial" w:hAnsi="Arial" w:cs="Arial"/>
                <w:b/>
                <w:bCs/>
                <w:color w:val="3333FF"/>
                <w:sz w:val="18"/>
                <w:szCs w:val="18"/>
              </w:rPr>
              <w:t>227, 229, 230, 232</w:t>
            </w:r>
          </w:p>
        </w:tc>
      </w:tr>
      <w:tr w:rsidR="00085518"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t>3065</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jc w:val="center"/>
              <w:rPr>
                <w:rFonts w:ascii="Arial" w:hAnsi="Arial" w:cs="Arial"/>
                <w:b/>
                <w:bCs/>
                <w:sz w:val="21"/>
                <w:szCs w:val="21"/>
              </w:rPr>
            </w:pPr>
            <w:r w:rsidRPr="009211C5">
              <w:rPr>
                <w:rFonts w:ascii="Arial" w:hAnsi="Arial" w:cs="Arial"/>
                <w:b/>
                <w:bCs/>
                <w:sz w:val="21"/>
                <w:szCs w:val="21"/>
              </w:rPr>
              <w:t>TO</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Loop frame sub-sampling</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Demonstrate the ability to subsample (or decimate) in time available ABI imagery data. For example, create a 64 image loop of 24 hour loop of Scan Mode (5 minute refresh) imagery, where not all available images are used.</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AF70A4" w:rsidP="00923327">
            <w:pPr>
              <w:pStyle w:val="BodyTextIndent"/>
              <w:snapToGrid w:val="0"/>
              <w:spacing w:before="40" w:after="40"/>
              <w:ind w:left="0"/>
              <w:rPr>
                <w:rFonts w:ascii="Arial" w:hAnsi="Arial" w:cs="Arial"/>
                <w:b/>
                <w:bCs/>
                <w:color w:val="3333FF"/>
                <w:sz w:val="18"/>
                <w:szCs w:val="18"/>
                <w:highlight w:val="yellow"/>
              </w:rPr>
            </w:pPr>
            <w:r>
              <w:rPr>
                <w:rFonts w:ascii="Arial" w:hAnsi="Arial" w:cs="Arial"/>
                <w:b/>
                <w:bCs/>
                <w:color w:val="3333FF"/>
                <w:sz w:val="18"/>
                <w:szCs w:val="18"/>
              </w:rPr>
              <w:t>163–165, 169, 170</w:t>
            </w:r>
          </w:p>
        </w:tc>
      </w:tr>
      <w:tr w:rsidR="00085518" w:rsidRPr="009211C5" w:rsidTr="00381825">
        <w:trPr>
          <w:cantSplit/>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085518" w:rsidP="00D1514F">
            <w:pPr>
              <w:keepNext/>
              <w:spacing w:before="40" w:after="40"/>
              <w:rPr>
                <w:rFonts w:ascii="Arial" w:hAnsi="Arial" w:cs="Arial"/>
                <w:b/>
                <w:bCs/>
                <w:color w:val="000000"/>
                <w:sz w:val="22"/>
                <w:szCs w:val="22"/>
              </w:rPr>
            </w:pPr>
            <w:r w:rsidRPr="009211C5">
              <w:rPr>
                <w:rFonts w:ascii="Arial" w:hAnsi="Arial" w:cs="Arial"/>
                <w:b/>
                <w:bCs/>
                <w:color w:val="000000"/>
                <w:sz w:val="22"/>
                <w:szCs w:val="22"/>
              </w:rPr>
              <w:t>Applicable Requirements (for system modification)</w:t>
            </w:r>
          </w:p>
        </w:tc>
      </w:tr>
      <w:tr w:rsidR="00085518"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t>2816</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ind w:left="144"/>
              <w:rPr>
                <w:rFonts w:ascii="Arial" w:hAnsi="Arial" w:cs="Arial"/>
                <w:b/>
                <w:bCs/>
                <w:sz w:val="21"/>
                <w:szCs w:val="21"/>
              </w:rPr>
            </w:pPr>
            <w:r w:rsidRPr="009211C5">
              <w:rPr>
                <w:rFonts w:ascii="Arial" w:hAnsi="Arial" w:cs="Arial"/>
                <w:b/>
                <w:bCs/>
                <w:sz w:val="21"/>
                <w:szCs w:val="21"/>
              </w:rPr>
              <w:t>R</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Channel Differencing</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Provide Capability for ABI channel differencing e.g. 11.2um - 3.9um</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AF70A4" w:rsidP="00AF70A4">
            <w:pPr>
              <w:pStyle w:val="BodyTextIndent"/>
              <w:snapToGrid w:val="0"/>
              <w:spacing w:before="40" w:after="40"/>
              <w:ind w:left="0"/>
              <w:rPr>
                <w:rFonts w:ascii="Arial" w:hAnsi="Arial" w:cs="Arial"/>
                <w:b/>
                <w:bCs/>
                <w:color w:val="3333FF"/>
                <w:sz w:val="18"/>
                <w:szCs w:val="18"/>
                <w:highlight w:val="green"/>
              </w:rPr>
            </w:pPr>
            <w:r>
              <w:rPr>
                <w:rFonts w:ascii="Arial" w:hAnsi="Arial" w:cs="Arial"/>
                <w:b/>
                <w:bCs/>
                <w:color w:val="3333FF"/>
                <w:sz w:val="18"/>
                <w:szCs w:val="18"/>
              </w:rPr>
              <w:t>20, 23, 26, 29, 32, 36, 39, 46, 56, 57, 73,74, 90, 91, 107, 108,111, 129, 132, 149,152, 208–212, 227–232</w:t>
            </w:r>
          </w:p>
        </w:tc>
      </w:tr>
      <w:tr w:rsidR="00085518"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t>3062</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ind w:left="144"/>
              <w:rPr>
                <w:rFonts w:ascii="Arial" w:hAnsi="Arial" w:cs="Arial"/>
                <w:b/>
                <w:bCs/>
                <w:sz w:val="21"/>
                <w:szCs w:val="21"/>
              </w:rPr>
            </w:pPr>
            <w:r w:rsidRPr="009211C5">
              <w:rPr>
                <w:rFonts w:ascii="Arial" w:hAnsi="Arial" w:cs="Arial"/>
                <w:b/>
                <w:bCs/>
                <w:sz w:val="21"/>
                <w:szCs w:val="21"/>
              </w:rPr>
              <w:t>R</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Color Table Size (prototype)</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Expand the AWIPS-II color assignment table to 16384 colors (14 bits).  GOES-R ABI imagery will be provided with 12 and 14 bit dynamic range. AWIPS-II currently uses an 8-bit (256 color) assignment table to render imagery. There are some applications, such as visual smoke/ash detection, where operations have reported a need for full-scale color differentiation - i.e. a larger color table.</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AF70A4" w:rsidP="00D1514F">
            <w:pPr>
              <w:pStyle w:val="BodyTextIndent"/>
              <w:snapToGrid w:val="0"/>
              <w:spacing w:before="40" w:after="40"/>
              <w:ind w:left="0"/>
              <w:rPr>
                <w:rFonts w:ascii="Arial" w:hAnsi="Arial" w:cs="Arial"/>
                <w:b/>
                <w:bCs/>
                <w:color w:val="3333FF"/>
                <w:sz w:val="18"/>
                <w:szCs w:val="18"/>
                <w:highlight w:val="green"/>
              </w:rPr>
            </w:pPr>
            <w:r>
              <w:rPr>
                <w:rFonts w:ascii="Arial" w:hAnsi="Arial" w:cs="Arial"/>
                <w:b/>
                <w:bCs/>
                <w:color w:val="3333FF"/>
                <w:sz w:val="18"/>
                <w:szCs w:val="18"/>
              </w:rPr>
              <w:t>187, 190</w:t>
            </w:r>
          </w:p>
        </w:tc>
      </w:tr>
      <w:tr w:rsidR="00085518" w:rsidRPr="009211C5" w:rsidTr="00381825">
        <w:trPr>
          <w:cantSplit/>
          <w:trHeight w:val="339"/>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085518" w:rsidP="006D4687">
            <w:pPr>
              <w:keepNext/>
              <w:spacing w:before="40" w:after="40"/>
              <w:rPr>
                <w:rFonts w:ascii="Arial" w:hAnsi="Arial" w:cs="Arial"/>
                <w:b/>
                <w:bCs/>
                <w:color w:val="000000"/>
                <w:sz w:val="22"/>
                <w:szCs w:val="22"/>
              </w:rPr>
            </w:pPr>
            <w:r w:rsidRPr="009211C5">
              <w:rPr>
                <w:rFonts w:ascii="Arial" w:hAnsi="Arial" w:cs="Arial"/>
                <w:b/>
                <w:bCs/>
                <w:color w:val="000000"/>
                <w:sz w:val="22"/>
                <w:szCs w:val="22"/>
              </w:rPr>
              <w:t>Deferred Requirements</w:t>
            </w:r>
          </w:p>
        </w:tc>
      </w:tr>
      <w:tr w:rsidR="00085518" w:rsidRPr="009211C5" w:rsidTr="00381825">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t>2808</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ind w:left="144"/>
              <w:rPr>
                <w:rFonts w:ascii="Arial" w:hAnsi="Arial" w:cs="Arial"/>
                <w:b/>
                <w:bCs/>
                <w:sz w:val="21"/>
                <w:szCs w:val="21"/>
              </w:rPr>
            </w:pPr>
            <w:r w:rsidRPr="009211C5">
              <w:rPr>
                <w:rFonts w:ascii="Arial" w:hAnsi="Arial" w:cs="Arial"/>
                <w:b/>
                <w:bCs/>
                <w:sz w:val="21"/>
                <w:szCs w:val="21"/>
              </w:rPr>
              <w:t>R</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Full Resolution Fixed Grid</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 xml:space="preserve">Process Fixed Grid, Full Disk, Full Resolution </w:t>
            </w:r>
            <w:proofErr w:type="spellStart"/>
            <w:r w:rsidRPr="009211C5">
              <w:rPr>
                <w:rFonts w:ascii="Arial" w:hAnsi="Arial" w:cs="Arial"/>
                <w:color w:val="000000"/>
                <w:sz w:val="21"/>
                <w:szCs w:val="21"/>
              </w:rPr>
              <w:t>RaFTR</w:t>
            </w:r>
            <w:proofErr w:type="spellEnd"/>
            <w:r w:rsidRPr="009211C5">
              <w:rPr>
                <w:rFonts w:ascii="Arial" w:hAnsi="Arial" w:cs="Arial"/>
                <w:color w:val="000000"/>
                <w:sz w:val="21"/>
                <w:szCs w:val="21"/>
              </w:rPr>
              <w:t xml:space="preserve"> data (</w:t>
            </w:r>
            <w:r w:rsidR="00BC730D" w:rsidRPr="009211C5">
              <w:rPr>
                <w:rFonts w:ascii="Arial" w:hAnsi="Arial" w:cs="Arial"/>
                <w:color w:val="000000"/>
                <w:sz w:val="21"/>
                <w:szCs w:val="21"/>
              </w:rPr>
              <w:t>GOES-R East</w:t>
            </w:r>
            <w:r w:rsidRPr="009211C5">
              <w:rPr>
                <w:rFonts w:ascii="Arial" w:hAnsi="Arial" w:cs="Arial"/>
                <w:color w:val="000000"/>
                <w:sz w:val="21"/>
                <w:szCs w:val="21"/>
              </w:rPr>
              <w:t xml:space="preserve"> and </w:t>
            </w:r>
            <w:r w:rsidR="00BC730D" w:rsidRPr="009211C5">
              <w:rPr>
                <w:rFonts w:ascii="Arial" w:hAnsi="Arial" w:cs="Arial"/>
                <w:color w:val="000000"/>
                <w:sz w:val="21"/>
                <w:szCs w:val="21"/>
              </w:rPr>
              <w:t xml:space="preserve">GOES-R </w:t>
            </w:r>
            <w:r w:rsidRPr="009211C5">
              <w:rPr>
                <w:rFonts w:ascii="Arial" w:hAnsi="Arial" w:cs="Arial"/>
                <w:color w:val="000000"/>
                <w:sz w:val="21"/>
                <w:szCs w:val="21"/>
              </w:rPr>
              <w:t>West) and display in standard CAVE Map projections.</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593103" w:rsidP="00AF70A4">
            <w:pPr>
              <w:pStyle w:val="BodyTextIndent"/>
              <w:snapToGrid w:val="0"/>
              <w:spacing w:before="40" w:after="40"/>
              <w:ind w:left="0"/>
              <w:rPr>
                <w:rFonts w:ascii="Arial" w:hAnsi="Arial" w:cs="Arial"/>
                <w:b/>
                <w:bCs/>
                <w:color w:val="3333FF"/>
                <w:sz w:val="18"/>
                <w:szCs w:val="18"/>
                <w:highlight w:val="yellow"/>
              </w:rPr>
            </w:pPr>
            <w:r w:rsidRPr="009211C5">
              <w:rPr>
                <w:rFonts w:ascii="Arial" w:hAnsi="Arial" w:cs="Arial"/>
                <w:b/>
                <w:bCs/>
                <w:color w:val="3333FF"/>
                <w:sz w:val="18"/>
                <w:szCs w:val="18"/>
              </w:rPr>
              <w:t xml:space="preserve">43, 46, </w:t>
            </w:r>
            <w:r w:rsidR="00AF70A4">
              <w:rPr>
                <w:rFonts w:ascii="Arial" w:hAnsi="Arial" w:cs="Arial"/>
                <w:b/>
                <w:bCs/>
                <w:color w:val="3333FF"/>
                <w:sz w:val="18"/>
                <w:szCs w:val="18"/>
              </w:rPr>
              <w:t xml:space="preserve">50–57, 64, 68–74, </w:t>
            </w:r>
            <w:r w:rsidRPr="009211C5">
              <w:rPr>
                <w:rFonts w:ascii="Arial" w:hAnsi="Arial" w:cs="Arial"/>
                <w:b/>
                <w:bCs/>
                <w:color w:val="3333FF"/>
                <w:sz w:val="18"/>
                <w:szCs w:val="18"/>
              </w:rPr>
              <w:t xml:space="preserve">81, </w:t>
            </w:r>
            <w:r w:rsidR="00AF70A4">
              <w:rPr>
                <w:rFonts w:ascii="Arial" w:hAnsi="Arial" w:cs="Arial"/>
                <w:b/>
                <w:bCs/>
                <w:color w:val="3333FF"/>
                <w:sz w:val="18"/>
                <w:szCs w:val="18"/>
              </w:rPr>
              <w:t>85–91, 102–108, 111, 122–127,129, 132, 136, 139,143–147, 149, 152, 217</w:t>
            </w:r>
          </w:p>
        </w:tc>
      </w:tr>
      <w:tr w:rsidR="00085518" w:rsidRPr="009211C5" w:rsidTr="00EC0D7E">
        <w:trPr>
          <w:cantSplit/>
          <w:trHeight w:val="339"/>
          <w:jc w:val="center"/>
        </w:trPr>
        <w:tc>
          <w:tcPr>
            <w:tcW w:w="864" w:type="dxa"/>
            <w:tcBorders>
              <w:top w:val="single" w:sz="4" w:space="0" w:color="000000"/>
              <w:left w:val="single" w:sz="4" w:space="0" w:color="000000"/>
              <w:bottom w:val="single" w:sz="4" w:space="0" w:color="000000"/>
            </w:tcBorders>
            <w:shd w:val="clear" w:color="auto" w:fill="auto"/>
          </w:tcPr>
          <w:p w:rsidR="00085518" w:rsidRPr="009211C5" w:rsidRDefault="00183BEC" w:rsidP="004F5CDA">
            <w:pPr>
              <w:snapToGrid w:val="0"/>
              <w:spacing w:before="40" w:after="40"/>
              <w:jc w:val="center"/>
              <w:rPr>
                <w:rFonts w:ascii="Arial" w:hAnsi="Arial" w:cs="Arial"/>
                <w:b/>
                <w:bCs/>
                <w:sz w:val="21"/>
                <w:szCs w:val="21"/>
              </w:rPr>
            </w:pPr>
            <w:r>
              <w:rPr>
                <w:rFonts w:ascii="Arial" w:hAnsi="Arial" w:cs="Arial"/>
                <w:b/>
                <w:bCs/>
                <w:sz w:val="21"/>
                <w:szCs w:val="21"/>
              </w:rPr>
              <w:lastRenderedPageBreak/>
              <w:t>2985</w:t>
            </w:r>
          </w:p>
        </w:tc>
        <w:tc>
          <w:tcPr>
            <w:tcW w:w="576"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napToGrid w:val="0"/>
              <w:spacing w:before="40" w:after="40"/>
              <w:ind w:left="144"/>
              <w:rPr>
                <w:rFonts w:ascii="Arial" w:hAnsi="Arial" w:cs="Arial"/>
                <w:b/>
                <w:bCs/>
                <w:sz w:val="21"/>
                <w:szCs w:val="21"/>
              </w:rPr>
            </w:pPr>
            <w:r w:rsidRPr="009211C5">
              <w:rPr>
                <w:rFonts w:ascii="Arial" w:hAnsi="Arial" w:cs="Arial"/>
                <w:b/>
                <w:bCs/>
                <w:sz w:val="21"/>
                <w:szCs w:val="21"/>
              </w:rPr>
              <w:t>R</w:t>
            </w:r>
          </w:p>
        </w:tc>
        <w:tc>
          <w:tcPr>
            <w:tcW w:w="5760" w:type="dxa"/>
            <w:tcBorders>
              <w:top w:val="single" w:sz="4" w:space="0" w:color="000000"/>
              <w:left w:val="single" w:sz="4" w:space="0" w:color="000000"/>
              <w:bottom w:val="single" w:sz="4" w:space="0" w:color="000000"/>
            </w:tcBorders>
            <w:shd w:val="clear" w:color="auto" w:fill="auto"/>
          </w:tcPr>
          <w:p w:rsidR="00085518" w:rsidRPr="009211C5" w:rsidRDefault="00085518" w:rsidP="00D1514F">
            <w:pPr>
              <w:spacing w:before="40" w:after="40"/>
              <w:rPr>
                <w:rFonts w:ascii="Arial" w:hAnsi="Arial" w:cs="Arial"/>
                <w:b/>
                <w:color w:val="000000"/>
                <w:sz w:val="21"/>
                <w:szCs w:val="21"/>
              </w:rPr>
            </w:pPr>
            <w:r w:rsidRPr="009211C5">
              <w:rPr>
                <w:rFonts w:ascii="Arial" w:hAnsi="Arial" w:cs="Arial"/>
                <w:b/>
                <w:color w:val="000000"/>
                <w:sz w:val="21"/>
                <w:szCs w:val="21"/>
              </w:rPr>
              <w:t>D2D selection menus</w:t>
            </w:r>
          </w:p>
          <w:p w:rsidR="00085518" w:rsidRPr="009211C5" w:rsidRDefault="00085518" w:rsidP="00D1514F">
            <w:pPr>
              <w:spacing w:before="40" w:after="40"/>
              <w:rPr>
                <w:rFonts w:ascii="Arial" w:hAnsi="Arial" w:cs="Arial"/>
                <w:color w:val="000000"/>
                <w:sz w:val="21"/>
                <w:szCs w:val="21"/>
              </w:rPr>
            </w:pPr>
            <w:r w:rsidRPr="009211C5">
              <w:rPr>
                <w:rFonts w:ascii="Arial" w:hAnsi="Arial" w:cs="Arial"/>
                <w:color w:val="000000"/>
                <w:sz w:val="21"/>
                <w:szCs w:val="21"/>
              </w:rPr>
              <w:t>Be able to display any GOES-R ABI data on D2D via selection on satellite menu.</w:t>
            </w:r>
          </w:p>
        </w:tc>
        <w:tc>
          <w:tcPr>
            <w:tcW w:w="1728" w:type="dxa"/>
            <w:tcBorders>
              <w:top w:val="single" w:sz="4" w:space="0" w:color="000000"/>
              <w:left w:val="single" w:sz="4" w:space="0" w:color="000000"/>
              <w:bottom w:val="single" w:sz="4" w:space="0" w:color="000000"/>
              <w:right w:val="single" w:sz="4" w:space="0" w:color="000000"/>
            </w:tcBorders>
            <w:shd w:val="clear" w:color="auto" w:fill="auto"/>
          </w:tcPr>
          <w:p w:rsidR="00085518" w:rsidRPr="009211C5" w:rsidRDefault="00AF70A4" w:rsidP="00A32F10">
            <w:pPr>
              <w:pStyle w:val="BodyTextIndent"/>
              <w:snapToGrid w:val="0"/>
              <w:spacing w:before="40" w:after="40"/>
              <w:ind w:left="0"/>
              <w:rPr>
                <w:rFonts w:ascii="Arial" w:hAnsi="Arial" w:cs="Arial"/>
                <w:b/>
                <w:bCs/>
                <w:color w:val="3333FF"/>
                <w:sz w:val="18"/>
                <w:szCs w:val="18"/>
                <w:highlight w:val="green"/>
              </w:rPr>
            </w:pPr>
            <w:r>
              <w:rPr>
                <w:rFonts w:ascii="Arial" w:hAnsi="Arial" w:cs="Arial"/>
                <w:b/>
                <w:bCs/>
                <w:color w:val="3333FF"/>
                <w:sz w:val="18"/>
                <w:szCs w:val="18"/>
              </w:rPr>
              <w:t xml:space="preserve">46, 50, 57, </w:t>
            </w:r>
            <w:r w:rsidR="00A32F10">
              <w:rPr>
                <w:rFonts w:ascii="Arial" w:hAnsi="Arial" w:cs="Arial"/>
                <w:b/>
                <w:bCs/>
                <w:color w:val="3333FF"/>
                <w:sz w:val="18"/>
                <w:szCs w:val="18"/>
              </w:rPr>
              <w:t xml:space="preserve">64, 74, </w:t>
            </w:r>
            <w:r w:rsidR="00593103" w:rsidRPr="009211C5">
              <w:rPr>
                <w:rFonts w:ascii="Arial" w:hAnsi="Arial" w:cs="Arial"/>
                <w:b/>
                <w:bCs/>
                <w:color w:val="3333FF"/>
                <w:sz w:val="18"/>
                <w:szCs w:val="18"/>
              </w:rPr>
              <w:t>81,</w:t>
            </w:r>
            <w:r w:rsidR="00A32F10">
              <w:rPr>
                <w:rFonts w:ascii="Arial" w:hAnsi="Arial" w:cs="Arial"/>
                <w:b/>
                <w:bCs/>
                <w:color w:val="3333FF"/>
                <w:sz w:val="18"/>
                <w:szCs w:val="18"/>
              </w:rPr>
              <w:t>91,98,</w:t>
            </w:r>
            <w:r w:rsidR="00593103" w:rsidRPr="009211C5">
              <w:rPr>
                <w:rFonts w:ascii="Arial" w:hAnsi="Arial" w:cs="Arial"/>
                <w:b/>
                <w:bCs/>
                <w:color w:val="3333FF"/>
                <w:sz w:val="18"/>
                <w:szCs w:val="18"/>
              </w:rPr>
              <w:t>108,</w:t>
            </w:r>
            <w:r>
              <w:rPr>
                <w:rFonts w:ascii="Arial" w:hAnsi="Arial" w:cs="Arial"/>
                <w:b/>
                <w:bCs/>
                <w:color w:val="3333FF"/>
                <w:sz w:val="18"/>
                <w:szCs w:val="18"/>
              </w:rPr>
              <w:t xml:space="preserve"> </w:t>
            </w:r>
            <w:r w:rsidR="00A32F10">
              <w:rPr>
                <w:rFonts w:ascii="Arial" w:hAnsi="Arial" w:cs="Arial"/>
                <w:b/>
                <w:bCs/>
                <w:color w:val="3333FF"/>
                <w:sz w:val="18"/>
                <w:szCs w:val="18"/>
              </w:rPr>
              <w:t xml:space="preserve">111, </w:t>
            </w:r>
            <w:r w:rsidR="00593103" w:rsidRPr="009211C5">
              <w:rPr>
                <w:rFonts w:ascii="Arial" w:hAnsi="Arial" w:cs="Arial"/>
                <w:b/>
                <w:bCs/>
                <w:color w:val="3333FF"/>
                <w:sz w:val="18"/>
                <w:szCs w:val="18"/>
              </w:rPr>
              <w:t>118,</w:t>
            </w:r>
            <w:r w:rsidR="00A32F10">
              <w:rPr>
                <w:rFonts w:ascii="Arial" w:hAnsi="Arial" w:cs="Arial"/>
                <w:b/>
                <w:bCs/>
                <w:color w:val="3333FF"/>
                <w:sz w:val="18"/>
                <w:szCs w:val="18"/>
              </w:rPr>
              <w:t>129, 132, 149, 152,</w:t>
            </w:r>
            <w:r>
              <w:rPr>
                <w:rFonts w:ascii="Arial" w:hAnsi="Arial" w:cs="Arial"/>
                <w:b/>
                <w:bCs/>
                <w:color w:val="3333FF"/>
                <w:sz w:val="18"/>
                <w:szCs w:val="18"/>
              </w:rPr>
              <w:t>195</w:t>
            </w:r>
            <w:r w:rsidR="00A32F10">
              <w:rPr>
                <w:rFonts w:ascii="Arial" w:hAnsi="Arial" w:cs="Arial"/>
                <w:b/>
                <w:bCs/>
                <w:color w:val="3333FF"/>
                <w:sz w:val="18"/>
                <w:szCs w:val="18"/>
              </w:rPr>
              <w:t>, 198, 201, 204,208, 214, 220, 223, 227</w:t>
            </w:r>
          </w:p>
        </w:tc>
      </w:tr>
      <w:tr w:rsidR="00085518" w:rsidRPr="009211C5" w:rsidTr="00EC0D7E">
        <w:trPr>
          <w:cantSplit/>
          <w:trHeight w:val="339"/>
          <w:jc w:val="center"/>
        </w:trPr>
        <w:tc>
          <w:tcPr>
            <w:tcW w:w="1440" w:type="dxa"/>
            <w:gridSpan w:val="2"/>
            <w:tcBorders>
              <w:top w:val="single" w:sz="4" w:space="0" w:color="000000"/>
            </w:tcBorders>
            <w:shd w:val="clear" w:color="auto" w:fill="auto"/>
          </w:tcPr>
          <w:p w:rsidR="00085518" w:rsidRPr="009211C5" w:rsidRDefault="00085518" w:rsidP="00C14470">
            <w:pPr>
              <w:snapToGrid w:val="0"/>
              <w:jc w:val="center"/>
              <w:rPr>
                <w:rFonts w:ascii="Arial" w:hAnsi="Arial" w:cs="Arial"/>
                <w:bCs/>
                <w:sz w:val="16"/>
                <w:szCs w:val="16"/>
              </w:rPr>
            </w:pPr>
          </w:p>
        </w:tc>
        <w:tc>
          <w:tcPr>
            <w:tcW w:w="5760" w:type="dxa"/>
            <w:tcBorders>
              <w:top w:val="single" w:sz="4" w:space="0" w:color="000000"/>
            </w:tcBorders>
            <w:shd w:val="clear" w:color="auto" w:fill="auto"/>
          </w:tcPr>
          <w:p w:rsidR="00085518" w:rsidRPr="009211C5" w:rsidRDefault="00085518" w:rsidP="00C14470">
            <w:pPr>
              <w:snapToGrid w:val="0"/>
              <w:rPr>
                <w:rFonts w:ascii="Arial" w:hAnsi="Arial" w:cs="Arial"/>
                <w:bCs/>
                <w:sz w:val="16"/>
                <w:szCs w:val="16"/>
              </w:rPr>
            </w:pPr>
          </w:p>
        </w:tc>
        <w:tc>
          <w:tcPr>
            <w:tcW w:w="1728" w:type="dxa"/>
            <w:tcBorders>
              <w:top w:val="single" w:sz="4" w:space="0" w:color="000000"/>
            </w:tcBorders>
            <w:shd w:val="clear" w:color="auto" w:fill="auto"/>
          </w:tcPr>
          <w:p w:rsidR="00085518" w:rsidRPr="009211C5" w:rsidRDefault="00085518" w:rsidP="00C14470">
            <w:pPr>
              <w:pStyle w:val="BodyTextIndent"/>
              <w:snapToGrid w:val="0"/>
              <w:spacing w:after="0"/>
              <w:rPr>
                <w:rFonts w:ascii="Arial" w:hAnsi="Arial" w:cs="Arial"/>
                <w:bCs/>
                <w:sz w:val="16"/>
                <w:szCs w:val="16"/>
              </w:rPr>
            </w:pPr>
          </w:p>
        </w:tc>
      </w:tr>
      <w:tr w:rsidR="00085518" w:rsidRPr="009211C5" w:rsidTr="00EC0D7E">
        <w:trPr>
          <w:cantSplit/>
          <w:trHeight w:val="339"/>
          <w:jc w:val="center"/>
        </w:trPr>
        <w:tc>
          <w:tcPr>
            <w:tcW w:w="1440" w:type="dxa"/>
            <w:gridSpan w:val="2"/>
            <w:shd w:val="clear" w:color="auto" w:fill="auto"/>
          </w:tcPr>
          <w:p w:rsidR="00085518" w:rsidRPr="009211C5" w:rsidRDefault="00085518" w:rsidP="00C14470">
            <w:pPr>
              <w:snapToGrid w:val="0"/>
              <w:jc w:val="center"/>
              <w:rPr>
                <w:rFonts w:ascii="Arial" w:hAnsi="Arial" w:cs="Arial"/>
                <w:b/>
                <w:bCs/>
                <w:sz w:val="21"/>
                <w:szCs w:val="21"/>
              </w:rPr>
            </w:pPr>
            <w:r w:rsidRPr="009211C5">
              <w:rPr>
                <w:rFonts w:ascii="Arial" w:hAnsi="Arial" w:cs="Arial"/>
                <w:b/>
                <w:bCs/>
                <w:sz w:val="21"/>
                <w:szCs w:val="21"/>
              </w:rPr>
              <w:t>Notes</w:t>
            </w:r>
          </w:p>
        </w:tc>
        <w:tc>
          <w:tcPr>
            <w:tcW w:w="5760" w:type="dxa"/>
            <w:shd w:val="clear" w:color="auto" w:fill="auto"/>
          </w:tcPr>
          <w:p w:rsidR="00085518" w:rsidRPr="009211C5" w:rsidRDefault="00085518" w:rsidP="00C14470">
            <w:pPr>
              <w:snapToGrid w:val="0"/>
              <w:rPr>
                <w:rFonts w:ascii="Arial" w:hAnsi="Arial" w:cs="Arial"/>
                <w:bCs/>
                <w:sz w:val="21"/>
                <w:szCs w:val="21"/>
              </w:rPr>
            </w:pPr>
          </w:p>
        </w:tc>
        <w:tc>
          <w:tcPr>
            <w:tcW w:w="1728" w:type="dxa"/>
            <w:shd w:val="clear" w:color="auto" w:fill="auto"/>
          </w:tcPr>
          <w:p w:rsidR="00085518" w:rsidRPr="009211C5" w:rsidRDefault="00085518" w:rsidP="00C14470">
            <w:pPr>
              <w:pStyle w:val="BodyTextIndent"/>
              <w:snapToGrid w:val="0"/>
              <w:spacing w:after="0"/>
              <w:rPr>
                <w:rFonts w:ascii="Arial" w:hAnsi="Arial" w:cs="Arial"/>
                <w:bCs/>
                <w:sz w:val="21"/>
                <w:szCs w:val="21"/>
              </w:rPr>
            </w:pPr>
          </w:p>
        </w:tc>
      </w:tr>
      <w:tr w:rsidR="00085518" w:rsidRPr="009211C5" w:rsidTr="00EC0D7E">
        <w:trPr>
          <w:cantSplit/>
          <w:trHeight w:val="339"/>
          <w:jc w:val="center"/>
        </w:trPr>
        <w:tc>
          <w:tcPr>
            <w:tcW w:w="1440" w:type="dxa"/>
            <w:gridSpan w:val="2"/>
            <w:shd w:val="clear" w:color="auto" w:fill="auto"/>
          </w:tcPr>
          <w:p w:rsidR="00085518" w:rsidRPr="009211C5" w:rsidRDefault="00085518" w:rsidP="00960C67">
            <w:pPr>
              <w:pStyle w:val="ListParagraph"/>
              <w:numPr>
                <w:ilvl w:val="0"/>
                <w:numId w:val="13"/>
              </w:numPr>
              <w:snapToGrid w:val="0"/>
              <w:jc w:val="center"/>
              <w:rPr>
                <w:rFonts w:ascii="Arial" w:hAnsi="Arial" w:cs="Arial"/>
                <w:b/>
                <w:bCs/>
                <w:sz w:val="21"/>
                <w:szCs w:val="21"/>
              </w:rPr>
            </w:pPr>
          </w:p>
        </w:tc>
        <w:tc>
          <w:tcPr>
            <w:tcW w:w="7488" w:type="dxa"/>
            <w:gridSpan w:val="2"/>
            <w:shd w:val="clear" w:color="auto" w:fill="auto"/>
          </w:tcPr>
          <w:p w:rsidR="00085518" w:rsidRPr="009211C5" w:rsidRDefault="00085518" w:rsidP="00C14470">
            <w:pPr>
              <w:pStyle w:val="BodyTextIndent"/>
              <w:snapToGrid w:val="0"/>
              <w:spacing w:after="0"/>
              <w:ind w:left="0"/>
              <w:rPr>
                <w:rFonts w:ascii="Arial" w:hAnsi="Arial" w:cs="Arial"/>
                <w:bCs/>
                <w:sz w:val="21"/>
                <w:szCs w:val="21"/>
              </w:rPr>
            </w:pPr>
            <w:r w:rsidRPr="009211C5">
              <w:rPr>
                <w:rFonts w:ascii="Arial" w:hAnsi="Arial" w:cs="Arial"/>
                <w:bCs/>
                <w:sz w:val="21"/>
                <w:szCs w:val="21"/>
              </w:rPr>
              <w:t>All F&amp;PS Appendix E products are in NetCDF4 format as are all products coming across this interface.</w:t>
            </w:r>
          </w:p>
        </w:tc>
      </w:tr>
      <w:tr w:rsidR="00085518" w:rsidRPr="009211C5" w:rsidTr="00EC0D7E">
        <w:trPr>
          <w:cantSplit/>
          <w:trHeight w:val="339"/>
          <w:jc w:val="center"/>
        </w:trPr>
        <w:tc>
          <w:tcPr>
            <w:tcW w:w="1440" w:type="dxa"/>
            <w:gridSpan w:val="2"/>
            <w:shd w:val="clear" w:color="auto" w:fill="auto"/>
          </w:tcPr>
          <w:p w:rsidR="00085518" w:rsidRPr="009211C5" w:rsidRDefault="00085518" w:rsidP="00960C67">
            <w:pPr>
              <w:pStyle w:val="ListParagraph"/>
              <w:numPr>
                <w:ilvl w:val="0"/>
                <w:numId w:val="13"/>
              </w:numPr>
              <w:snapToGrid w:val="0"/>
              <w:jc w:val="center"/>
              <w:rPr>
                <w:rFonts w:ascii="Arial" w:hAnsi="Arial" w:cs="Arial"/>
                <w:b/>
                <w:bCs/>
                <w:sz w:val="21"/>
                <w:szCs w:val="21"/>
              </w:rPr>
            </w:pPr>
          </w:p>
        </w:tc>
        <w:tc>
          <w:tcPr>
            <w:tcW w:w="7488" w:type="dxa"/>
            <w:gridSpan w:val="2"/>
            <w:shd w:val="clear" w:color="auto" w:fill="auto"/>
          </w:tcPr>
          <w:p w:rsidR="00085518" w:rsidRPr="009211C5" w:rsidRDefault="00085518" w:rsidP="00C14470">
            <w:pPr>
              <w:pStyle w:val="BodyTextIndent"/>
              <w:snapToGrid w:val="0"/>
              <w:spacing w:after="0"/>
              <w:ind w:left="0"/>
              <w:rPr>
                <w:rFonts w:ascii="Arial" w:hAnsi="Arial" w:cs="Arial"/>
                <w:bCs/>
                <w:sz w:val="21"/>
                <w:szCs w:val="21"/>
              </w:rPr>
            </w:pPr>
            <w:r w:rsidRPr="009211C5">
              <w:rPr>
                <w:rFonts w:ascii="Arial" w:hAnsi="Arial" w:cs="Arial"/>
                <w:bCs/>
                <w:sz w:val="21"/>
                <w:szCs w:val="21"/>
              </w:rPr>
              <w:t>The purpose of the December test and demonstration, besides showing development progress to date, is to help shape next steps for the next phase of development/testing (January-April 2014).</w:t>
            </w:r>
          </w:p>
        </w:tc>
      </w:tr>
    </w:tbl>
    <w:p w:rsidR="00E14674" w:rsidRPr="009211C5" w:rsidRDefault="00E14674">
      <w:pPr>
        <w:rPr>
          <w:rFonts w:ascii="Arial" w:hAnsi="Arial" w:cs="Arial"/>
        </w:rPr>
      </w:pPr>
    </w:p>
    <w:p w:rsidR="00E14674" w:rsidRPr="009211C5" w:rsidRDefault="00E14674" w:rsidP="009761D7">
      <w:pPr>
        <w:rPr>
          <w:rFonts w:ascii="Arial" w:hAnsi="Arial" w:cs="Arial"/>
        </w:rPr>
      </w:pPr>
    </w:p>
    <w:sectPr w:rsidR="00E14674" w:rsidRPr="009211C5">
      <w:headerReference w:type="even" r:id="rId104"/>
      <w:headerReference w:type="default" r:id="rId105"/>
      <w:footerReference w:type="even" r:id="rId106"/>
      <w:footerReference w:type="default" r:id="rId107"/>
      <w:headerReference w:type="first" r:id="rId108"/>
      <w:footerReference w:type="first" r:id="rId109"/>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Josue Diaz" w:date="2014-05-15T10:59:00Z" w:initials="JD">
    <w:p w:rsidR="006860EF" w:rsidRPr="006E2ED5" w:rsidRDefault="006860EF" w:rsidP="006E2ED5">
      <w:pPr>
        <w:pStyle w:val="CommentText"/>
        <w:rPr>
          <w:rFonts w:ascii="Arial" w:hAnsi="Arial" w:cs="Arial"/>
          <w:b/>
        </w:rPr>
      </w:pPr>
      <w:r w:rsidRPr="006E2ED5">
        <w:rPr>
          <w:rStyle w:val="CommentReference"/>
          <w:rFonts w:ascii="Arial" w:hAnsi="Arial" w:cs="Arial"/>
        </w:rPr>
        <w:annotationRef/>
      </w:r>
      <w:r w:rsidRPr="006E2ED5">
        <w:rPr>
          <w:rFonts w:ascii="Arial" w:hAnsi="Arial" w:cs="Arial"/>
          <w:b/>
        </w:rPr>
        <w:t>Draft 1 review comment</w:t>
      </w:r>
    </w:p>
    <w:p w:rsidR="006860EF" w:rsidRPr="006E2ED5" w:rsidRDefault="006860EF" w:rsidP="006E2ED5">
      <w:pPr>
        <w:pStyle w:val="CommentText"/>
        <w:rPr>
          <w:rFonts w:ascii="Arial" w:hAnsi="Arial" w:cs="Arial"/>
        </w:rPr>
      </w:pPr>
    </w:p>
    <w:p w:rsidR="006860EF" w:rsidRPr="006E2ED5" w:rsidRDefault="006860EF" w:rsidP="006E2ED5">
      <w:pPr>
        <w:pStyle w:val="CommentText"/>
        <w:rPr>
          <w:rFonts w:ascii="Arial" w:hAnsi="Arial" w:cs="Arial"/>
        </w:rPr>
      </w:pPr>
      <w:r w:rsidRPr="006E2ED5">
        <w:rPr>
          <w:rFonts w:ascii="Arial" w:hAnsi="Arial" w:cs="Arial"/>
        </w:rPr>
        <w:t xml:space="preserve">[WC1} </w:t>
      </w:r>
      <w:r w:rsidRPr="006E2ED5">
        <w:rPr>
          <w:rStyle w:val="CommentReference"/>
          <w:rFonts w:ascii="Arial" w:hAnsi="Arial" w:cs="Arial"/>
        </w:rPr>
        <w:annotationRef/>
      </w:r>
      <w:r w:rsidRPr="006E2ED5">
        <w:rPr>
          <w:rFonts w:ascii="Arial" w:hAnsi="Arial" w:cs="Arial"/>
        </w:rPr>
        <w:t>Page #’s need checking</w:t>
      </w:r>
    </w:p>
    <w:p w:rsidR="006860EF" w:rsidRPr="006E2ED5" w:rsidRDefault="006860EF" w:rsidP="006E2ED5">
      <w:pPr>
        <w:pStyle w:val="CommentText"/>
        <w:rPr>
          <w:rFonts w:ascii="Arial" w:hAnsi="Arial" w:cs="Arial"/>
        </w:rPr>
      </w:pPr>
    </w:p>
    <w:p w:rsidR="006860EF" w:rsidRPr="006E2ED5" w:rsidRDefault="006860EF" w:rsidP="006E2ED5">
      <w:pPr>
        <w:pStyle w:val="CommentText"/>
        <w:rPr>
          <w:rFonts w:ascii="Arial" w:hAnsi="Arial" w:cs="Arial"/>
        </w:rPr>
      </w:pPr>
      <w:r w:rsidRPr="006E2ED5">
        <w:rPr>
          <w:rFonts w:ascii="Arial" w:hAnsi="Arial" w:cs="Arial"/>
        </w:rPr>
        <w:t>[</w:t>
      </w:r>
      <w:proofErr w:type="spellStart"/>
      <w:proofErr w:type="gramStart"/>
      <w:r w:rsidRPr="006E2ED5">
        <w:rPr>
          <w:rFonts w:ascii="Arial" w:hAnsi="Arial" w:cs="Arial"/>
        </w:rPr>
        <w:t>jdiaz</w:t>
      </w:r>
      <w:proofErr w:type="spellEnd"/>
      <w:proofErr w:type="gramEnd"/>
      <w:r w:rsidRPr="006E2ED5">
        <w:rPr>
          <w:rFonts w:ascii="Arial" w:hAnsi="Arial" w:cs="Arial"/>
        </w:rPr>
        <w:t>] Agree. This was an unintentional oversight when the draft was released.</w:t>
      </w:r>
    </w:p>
  </w:comment>
  <w:comment w:id="14" w:author="William Campbell" w:date="2014-05-15T10:59:00Z" w:initials="WC">
    <w:p w:rsidR="006860EF" w:rsidRDefault="006860EF" w:rsidP="00335527">
      <w:pPr>
        <w:pStyle w:val="CommentText"/>
      </w:pPr>
      <w:r>
        <w:rPr>
          <w:rStyle w:val="CommentReference"/>
        </w:rPr>
        <w:annotationRef/>
      </w:r>
      <w:r>
        <w:t>Hopefully this is a reference document!</w:t>
      </w:r>
    </w:p>
    <w:p w:rsidR="006860EF" w:rsidRDefault="006860EF" w:rsidP="00335527">
      <w:pPr>
        <w:pStyle w:val="CommentText"/>
      </w:pPr>
    </w:p>
    <w:p w:rsidR="006860EF" w:rsidRPr="00661150" w:rsidRDefault="006860EF" w:rsidP="00335527">
      <w:pPr>
        <w:pStyle w:val="CommentText"/>
        <w:rPr>
          <w:color w:val="3333FF"/>
        </w:rPr>
      </w:pPr>
      <w:r w:rsidRPr="00661150">
        <w:rPr>
          <w:color w:val="3333FF"/>
        </w:rPr>
        <w:t>[[</w:t>
      </w:r>
      <w:proofErr w:type="spellStart"/>
      <w:proofErr w:type="gramStart"/>
      <w:r w:rsidRPr="00661150">
        <w:rPr>
          <w:color w:val="3333FF"/>
        </w:rPr>
        <w:t>jdiaz</w:t>
      </w:r>
      <w:proofErr w:type="spellEnd"/>
      <w:proofErr w:type="gramEnd"/>
      <w:r w:rsidRPr="00661150">
        <w:rPr>
          <w:color w:val="3333FF"/>
        </w:rPr>
        <w:t xml:space="preserve">] </w:t>
      </w:r>
      <w:r>
        <w:rPr>
          <w:color w:val="3333FF"/>
        </w:rPr>
        <w:t>Accept</w:t>
      </w:r>
      <w:r w:rsidRPr="00661150">
        <w:rPr>
          <w:color w:val="3333FF"/>
        </w:rPr>
        <w:t>.</w:t>
      </w:r>
    </w:p>
  </w:comment>
  <w:comment w:id="17" w:author="Josue Diaz" w:date="2014-05-15T10:59:00Z" w:initials="JD">
    <w:p w:rsidR="006860EF" w:rsidRDefault="006860EF" w:rsidP="00F839AC">
      <w:pPr>
        <w:pStyle w:val="CommentText"/>
      </w:pPr>
      <w:r>
        <w:rPr>
          <w:rStyle w:val="CommentReference"/>
        </w:rPr>
        <w:annotationRef/>
      </w:r>
      <w:r>
        <w:t xml:space="preserve">As per Joe </w:t>
      </w:r>
      <w:proofErr w:type="spellStart"/>
      <w:r>
        <w:t>Zajic</w:t>
      </w:r>
      <w:proofErr w:type="spellEnd"/>
      <w:r>
        <w:t>: Somewhere in this section, suggest that we provide a two page narrative that describes the high level test approach and strategy that shows how the test will flow at a high level and how it evaluates the critical capability needed for GOES-R data products (capacity, is a major concern).  This narrative should provide a high level sense of the testing that would put the detailed steps in context and link them to an overall set of objectives.</w:t>
      </w:r>
    </w:p>
    <w:p w:rsidR="006860EF" w:rsidRPr="00F839AC" w:rsidRDefault="006860EF" w:rsidP="00F839AC">
      <w:pPr>
        <w:pStyle w:val="CommentText"/>
        <w:rPr>
          <w:color w:val="3333FF"/>
        </w:rPr>
      </w:pPr>
      <w:r w:rsidRPr="00F839AC">
        <w:rPr>
          <w:color w:val="3333FF"/>
        </w:rPr>
        <w:t>[</w:t>
      </w:r>
      <w:proofErr w:type="spellStart"/>
      <w:proofErr w:type="gramStart"/>
      <w:r w:rsidRPr="00F839AC">
        <w:rPr>
          <w:color w:val="3333FF"/>
        </w:rPr>
        <w:t>jdiaz</w:t>
      </w:r>
      <w:proofErr w:type="spellEnd"/>
      <w:proofErr w:type="gramEnd"/>
      <w:r w:rsidRPr="00F839AC">
        <w:rPr>
          <w:color w:val="3333FF"/>
        </w:rPr>
        <w:t>] An executive summary of the test case will be added to Section 1.0</w:t>
      </w:r>
    </w:p>
    <w:p w:rsidR="006860EF" w:rsidRDefault="006860EF" w:rsidP="00F839AC">
      <w:pPr>
        <w:pStyle w:val="CommentText"/>
      </w:pPr>
      <w:r>
        <w:t>For example:</w:t>
      </w:r>
    </w:p>
    <w:p w:rsidR="006860EF" w:rsidRDefault="006860EF" w:rsidP="00F839AC">
      <w:pPr>
        <w:pStyle w:val="CommentText"/>
        <w:numPr>
          <w:ilvl w:val="0"/>
          <w:numId w:val="38"/>
        </w:numPr>
      </w:pPr>
      <w:r>
        <w:t>Will we continuously run two complete data streams with all 16 channels, one stream for each satellite into the AWIPS II system?</w:t>
      </w:r>
    </w:p>
    <w:p w:rsidR="006860EF" w:rsidRPr="00661150" w:rsidRDefault="006860EF" w:rsidP="00F839AC">
      <w:pPr>
        <w:pStyle w:val="CommentText"/>
        <w:rPr>
          <w:color w:val="3333FF"/>
        </w:rPr>
      </w:pPr>
      <w:r w:rsidRPr="00661150">
        <w:rPr>
          <w:color w:val="3333FF"/>
        </w:rPr>
        <w:t>[</w:t>
      </w:r>
      <w:proofErr w:type="spellStart"/>
      <w:proofErr w:type="gramStart"/>
      <w:r w:rsidRPr="00661150">
        <w:rPr>
          <w:color w:val="3333FF"/>
        </w:rPr>
        <w:t>jdiaz</w:t>
      </w:r>
      <w:proofErr w:type="spellEnd"/>
      <w:proofErr w:type="gramEnd"/>
      <w:r w:rsidRPr="00661150">
        <w:rPr>
          <w:color w:val="3333FF"/>
        </w:rPr>
        <w:t xml:space="preserve">] Since the GOES-R satellites are not currently flying, </w:t>
      </w:r>
      <w:r>
        <w:rPr>
          <w:color w:val="3333FF"/>
        </w:rPr>
        <w:t xml:space="preserve">we do not have actual GOES-R data available. We will be using artificially generated GOES-R data and will be </w:t>
      </w:r>
      <w:r w:rsidRPr="00661150">
        <w:rPr>
          <w:color w:val="3333FF"/>
        </w:rPr>
        <w:t xml:space="preserve">dependent on the use of the </w:t>
      </w:r>
      <w:proofErr w:type="spellStart"/>
      <w:r w:rsidRPr="00661150">
        <w:rPr>
          <w:color w:val="3333FF"/>
        </w:rPr>
        <w:t>RaFTR</w:t>
      </w:r>
      <w:proofErr w:type="spellEnd"/>
      <w:r w:rsidRPr="00661150">
        <w:rPr>
          <w:color w:val="3333FF"/>
        </w:rPr>
        <w:t xml:space="preserve"> to simulate the satellite data feed. As such, within the capabilities of this equipment, we expect to be able to simulate feeds from the two satell</w:t>
      </w:r>
      <w:r>
        <w:rPr>
          <w:color w:val="3333FF"/>
        </w:rPr>
        <w:t>ites.</w:t>
      </w:r>
    </w:p>
    <w:p w:rsidR="006860EF" w:rsidRDefault="006860EF" w:rsidP="00F839AC">
      <w:pPr>
        <w:pStyle w:val="CommentText"/>
        <w:numPr>
          <w:ilvl w:val="0"/>
          <w:numId w:val="38"/>
        </w:numPr>
      </w:pPr>
      <w:r>
        <w:t xml:space="preserve"> Will we run each combination of test data described in requirement 2815, one combination each 24 hours?</w:t>
      </w:r>
    </w:p>
    <w:p w:rsidR="006860EF" w:rsidRPr="00661150" w:rsidRDefault="006860EF" w:rsidP="00F839AC">
      <w:pPr>
        <w:pStyle w:val="CommentText"/>
        <w:rPr>
          <w:color w:val="3333FF"/>
        </w:rPr>
      </w:pPr>
      <w:r>
        <w:rPr>
          <w:color w:val="3333FF"/>
        </w:rPr>
        <w:t>[</w:t>
      </w:r>
      <w:proofErr w:type="spellStart"/>
      <w:proofErr w:type="gramStart"/>
      <w:r>
        <w:rPr>
          <w:color w:val="3333FF"/>
        </w:rPr>
        <w:t>jdiaz</w:t>
      </w:r>
      <w:proofErr w:type="spellEnd"/>
      <w:proofErr w:type="gramEnd"/>
      <w:r>
        <w:rPr>
          <w:color w:val="3333FF"/>
        </w:rPr>
        <w:t>] The test has been written such that the steps will require approximately 6 hours to run.  Rather than attempting to change the data ingest configuration during the middle of the execution cycle, the plan is to execute the test completely before changing configurations.  The only constraint is that prior to test start, we will have been ingesting data for at least 24 hours.  However, that will not be necessary for subsequent mode changes, since the key there is to ensure data is purging appropriately.</w:t>
      </w:r>
    </w:p>
    <w:p w:rsidR="006860EF" w:rsidRDefault="006860EF" w:rsidP="00F839AC">
      <w:pPr>
        <w:pStyle w:val="CommentText"/>
        <w:numPr>
          <w:ilvl w:val="0"/>
          <w:numId w:val="38"/>
        </w:numPr>
      </w:pPr>
      <w:r>
        <w:t xml:space="preserve"> Need to describe how we will run each of the test steps outlined below during each of the test periods (all steps repeated during each of the combinations listed in requirement 2815 or …).</w:t>
      </w:r>
    </w:p>
    <w:p w:rsidR="006860EF" w:rsidRDefault="006860EF" w:rsidP="00F839AC">
      <w:pPr>
        <w:pStyle w:val="CommentText"/>
      </w:pPr>
      <w:r>
        <w:rPr>
          <w:color w:val="3333FF"/>
        </w:rPr>
        <w:t>[</w:t>
      </w:r>
      <w:proofErr w:type="spellStart"/>
      <w:proofErr w:type="gramStart"/>
      <w:r>
        <w:rPr>
          <w:color w:val="3333FF"/>
        </w:rPr>
        <w:t>jdiaz</w:t>
      </w:r>
      <w:proofErr w:type="spellEnd"/>
      <w:proofErr w:type="gramEnd"/>
      <w:r>
        <w:rPr>
          <w:color w:val="3333FF"/>
        </w:rPr>
        <w:t>] The only constraint is that prior to test start, we will have been ingesting data for at least 24 hours to ensure sufficient data is available to verify purge functionality.  During the first test run, all steps will be accomplished.  However, as we proceed through the different mode configuration, I anticipate that some steps may be streamlined to reduce some of the repetitive areas and allow focus on ensuring system functionality and performance.  However, that will not be necessary for subsequent mode changes, since data is continuously being ingested and stored.</w:t>
      </w:r>
    </w:p>
    <w:p w:rsidR="006860EF" w:rsidRDefault="006860EF" w:rsidP="00F839AC">
      <w:pPr>
        <w:pStyle w:val="CommentText"/>
        <w:numPr>
          <w:ilvl w:val="0"/>
          <w:numId w:val="38"/>
        </w:numPr>
      </w:pPr>
      <w:r>
        <w:t xml:space="preserve"> How do we measure performance?  What components may be </w:t>
      </w:r>
      <w:proofErr w:type="gramStart"/>
      <w:r>
        <w:t>choke</w:t>
      </w:r>
      <w:proofErr w:type="gramEnd"/>
      <w:r>
        <w:t xml:space="preserve"> points, how will they be measured, what parameters will be monitored to evaluate them, what data will be collected to evaluate performance, how and when will this data be collected? </w:t>
      </w:r>
      <w:proofErr w:type="spellStart"/>
      <w:r>
        <w:t>Etc</w:t>
      </w:r>
      <w:proofErr w:type="spellEnd"/>
      <w:r>
        <w:t>/.</w:t>
      </w:r>
    </w:p>
    <w:p w:rsidR="006860EF" w:rsidRDefault="006860EF" w:rsidP="00F839AC">
      <w:pPr>
        <w:pStyle w:val="CommentText"/>
      </w:pPr>
      <w:r>
        <w:rPr>
          <w:color w:val="3333FF"/>
        </w:rPr>
        <w:t>[</w:t>
      </w:r>
      <w:proofErr w:type="spellStart"/>
      <w:proofErr w:type="gramStart"/>
      <w:r>
        <w:rPr>
          <w:color w:val="3333FF"/>
        </w:rPr>
        <w:t>jdiaz</w:t>
      </w:r>
      <w:proofErr w:type="spellEnd"/>
      <w:proofErr w:type="gramEnd"/>
      <w:r>
        <w:rPr>
          <w:color w:val="3333FF"/>
        </w:rPr>
        <w:t>] We will be monitoring logs to measure performance.  Within the second section of the test, we will be ensuring that system performance data is being collected as part of the initial baseline. Performance data will again be collected near the end of the test (approx. Step 206) for analysis</w:t>
      </w:r>
    </w:p>
    <w:p w:rsidR="006860EF" w:rsidRDefault="006860EF" w:rsidP="00F839AC">
      <w:pPr>
        <w:pStyle w:val="CommentText"/>
        <w:numPr>
          <w:ilvl w:val="0"/>
          <w:numId w:val="38"/>
        </w:numPr>
      </w:pPr>
      <w:r>
        <w:t>Will the tester be there most of the time, part of the time, none of the time, etc.?</w:t>
      </w:r>
    </w:p>
    <w:p w:rsidR="006860EF" w:rsidRDefault="006860EF" w:rsidP="00F839AC">
      <w:pPr>
        <w:pStyle w:val="CommentText"/>
      </w:pPr>
      <w:r>
        <w:rPr>
          <w:color w:val="3333FF"/>
        </w:rPr>
        <w:t>[</w:t>
      </w:r>
      <w:proofErr w:type="spellStart"/>
      <w:proofErr w:type="gramStart"/>
      <w:r>
        <w:rPr>
          <w:color w:val="3333FF"/>
        </w:rPr>
        <w:t>jdiaz</w:t>
      </w:r>
      <w:proofErr w:type="spellEnd"/>
      <w:proofErr w:type="gramEnd"/>
      <w:r>
        <w:rPr>
          <w:color w:val="3333FF"/>
        </w:rPr>
        <w:t>] The testers will need to be there for execution of the steps and for collection of data points, but does not require continuous monitoring.</w:t>
      </w:r>
    </w:p>
    <w:p w:rsidR="006860EF" w:rsidRDefault="006860EF" w:rsidP="00F839AC">
      <w:pPr>
        <w:pStyle w:val="CommentText"/>
        <w:numPr>
          <w:ilvl w:val="0"/>
          <w:numId w:val="38"/>
        </w:numPr>
      </w:pPr>
      <w:r>
        <w:t xml:space="preserve">When will the test data be collected and analyzed, once at the end of the test, during the test, at the end of each day of testing, </w:t>
      </w:r>
      <w:proofErr w:type="spellStart"/>
      <w:r>
        <w:t>etc</w:t>
      </w:r>
      <w:proofErr w:type="spellEnd"/>
      <w:r>
        <w:t>?</w:t>
      </w:r>
    </w:p>
    <w:p w:rsidR="006860EF" w:rsidRDefault="006860EF" w:rsidP="00F839AC">
      <w:pPr>
        <w:pStyle w:val="CommentText"/>
      </w:pPr>
      <w:r w:rsidRPr="00A44C1F">
        <w:rPr>
          <w:color w:val="3333FF"/>
        </w:rPr>
        <w:t>[</w:t>
      </w:r>
      <w:proofErr w:type="spellStart"/>
      <w:proofErr w:type="gramStart"/>
      <w:r w:rsidRPr="00A44C1F">
        <w:rPr>
          <w:color w:val="3333FF"/>
        </w:rPr>
        <w:t>jdiaz</w:t>
      </w:r>
      <w:proofErr w:type="spellEnd"/>
      <w:proofErr w:type="gramEnd"/>
      <w:r w:rsidRPr="00A44C1F">
        <w:rPr>
          <w:color w:val="3333FF"/>
        </w:rPr>
        <w:t>] The testers will need to be there for execution of the steps and for collection of data points, but does not require continuous monitoring.</w:t>
      </w:r>
    </w:p>
    <w:p w:rsidR="006860EF" w:rsidRDefault="006860EF" w:rsidP="00F839AC">
      <w:pPr>
        <w:pStyle w:val="CommentText"/>
        <w:numPr>
          <w:ilvl w:val="0"/>
          <w:numId w:val="38"/>
        </w:numPr>
      </w:pPr>
      <w:r>
        <w:t xml:space="preserve"> It would be good to show a notional execution schedule for the overall test depicting each of the major activities for each day.</w:t>
      </w:r>
    </w:p>
    <w:p w:rsidR="006860EF" w:rsidRPr="000B2E09" w:rsidRDefault="006860EF" w:rsidP="00F839AC">
      <w:pPr>
        <w:pStyle w:val="CommentText"/>
        <w:rPr>
          <w:color w:val="3333FF"/>
        </w:rPr>
      </w:pPr>
      <w:r>
        <w:rPr>
          <w:color w:val="3333FF"/>
        </w:rPr>
        <w:t>[</w:t>
      </w:r>
      <w:proofErr w:type="spellStart"/>
      <w:proofErr w:type="gramStart"/>
      <w:r>
        <w:rPr>
          <w:color w:val="3333FF"/>
        </w:rPr>
        <w:t>jdiaz</w:t>
      </w:r>
      <w:proofErr w:type="spellEnd"/>
      <w:proofErr w:type="gramEnd"/>
      <w:r>
        <w:rPr>
          <w:color w:val="3333FF"/>
        </w:rPr>
        <w:t xml:space="preserve">] </w:t>
      </w:r>
    </w:p>
    <w:p w:rsidR="006860EF" w:rsidRDefault="006860EF">
      <w:pPr>
        <w:pStyle w:val="CommentText"/>
      </w:pPr>
    </w:p>
  </w:comment>
  <w:comment w:id="20" w:author="Josue Diaz" w:date="2014-05-15T10:59:00Z" w:initials="JD">
    <w:p w:rsidR="006860EF" w:rsidRPr="006E2ED5" w:rsidRDefault="006860EF" w:rsidP="00445843">
      <w:pPr>
        <w:pStyle w:val="CommentText"/>
        <w:rPr>
          <w:rFonts w:ascii="Arial" w:hAnsi="Arial" w:cs="Arial"/>
          <w:b/>
        </w:rPr>
      </w:pPr>
      <w:r>
        <w:rPr>
          <w:rStyle w:val="CommentReference"/>
        </w:rPr>
        <w:annotationRef/>
      </w:r>
      <w:r>
        <w:t xml:space="preserve">  </w:t>
      </w:r>
      <w:r w:rsidRPr="006E2ED5">
        <w:rPr>
          <w:rFonts w:ascii="Arial" w:hAnsi="Arial" w:cs="Arial"/>
          <w:b/>
        </w:rPr>
        <w:t>Draft 1 review comment</w:t>
      </w:r>
    </w:p>
    <w:p w:rsidR="006860EF" w:rsidRPr="006E2ED5" w:rsidRDefault="006860EF" w:rsidP="00445843">
      <w:pPr>
        <w:pStyle w:val="CommentText"/>
        <w:rPr>
          <w:rFonts w:ascii="Arial" w:hAnsi="Arial" w:cs="Arial"/>
        </w:rPr>
      </w:pPr>
    </w:p>
    <w:p w:rsidR="006860EF" w:rsidRDefault="006860EF" w:rsidP="00445843">
      <w:pPr>
        <w:pStyle w:val="CommentText"/>
      </w:pPr>
      <w:r>
        <w:t>Training or Testing?</w:t>
      </w:r>
    </w:p>
    <w:p w:rsidR="006860EF" w:rsidRDefault="006860EF" w:rsidP="00445843">
      <w:pPr>
        <w:pStyle w:val="CommentText"/>
      </w:pPr>
    </w:p>
    <w:p w:rsidR="006860EF" w:rsidRPr="00485CA7" w:rsidRDefault="006860EF" w:rsidP="00445843">
      <w:pPr>
        <w:pStyle w:val="CommentText"/>
        <w:rPr>
          <w:color w:val="3333FF"/>
        </w:rPr>
      </w:pPr>
      <w:r>
        <w:rPr>
          <w:color w:val="3333FF"/>
        </w:rPr>
        <w:t>[</w:t>
      </w:r>
      <w:proofErr w:type="spellStart"/>
      <w:proofErr w:type="gramStart"/>
      <w:r>
        <w:rPr>
          <w:color w:val="3333FF"/>
        </w:rPr>
        <w:t>jdiaz</w:t>
      </w:r>
      <w:proofErr w:type="spellEnd"/>
      <w:proofErr w:type="gramEnd"/>
      <w:r>
        <w:rPr>
          <w:color w:val="3333FF"/>
        </w:rPr>
        <w:t>] My bad, this should have been the “Test” NCF</w:t>
      </w:r>
    </w:p>
    <w:p w:rsidR="006860EF" w:rsidRDefault="006860EF">
      <w:pPr>
        <w:pStyle w:val="CommentText"/>
      </w:pPr>
    </w:p>
  </w:comment>
  <w:comment w:id="43" w:author="Josue Diaz" w:date="2014-05-15T10:59:00Z" w:initials="JD">
    <w:p w:rsidR="006860EF" w:rsidRDefault="006860EF">
      <w:pPr>
        <w:pStyle w:val="CommentText"/>
      </w:pPr>
      <w:r>
        <w:rPr>
          <w:rStyle w:val="CommentReference"/>
        </w:rPr>
        <w:annotationRef/>
      </w:r>
      <w:r>
        <w:t>Changed query to include both GOES-16 and GOES-17</w:t>
      </w:r>
    </w:p>
  </w:comment>
  <w:comment w:id="45" w:author="William Smith" w:date="2014-05-15T10:59:00Z" w:initials="WES">
    <w:p w:rsidR="006860EF" w:rsidRDefault="006860EF">
      <w:pPr>
        <w:pStyle w:val="CommentText"/>
      </w:pPr>
      <w:r>
        <w:rPr>
          <w:rStyle w:val="CommentReference"/>
        </w:rPr>
        <w:annotationRef/>
      </w:r>
      <w:r>
        <w:t>Only GOES-16 data were available for the test conducted on May 5-8.</w:t>
      </w:r>
    </w:p>
  </w:comment>
  <w:comment w:id="48" w:author="Josue Diaz" w:date="2014-05-15T10:59:00Z" w:initials="JD">
    <w:p w:rsidR="006860EF" w:rsidRDefault="006860EF">
      <w:pPr>
        <w:pStyle w:val="CommentText"/>
      </w:pPr>
      <w:r>
        <w:rPr>
          <w:rStyle w:val="CommentReference"/>
        </w:rPr>
        <w:annotationRef/>
      </w:r>
      <w:r>
        <w:t>Expanded step to compare menus to product browser</w:t>
      </w:r>
    </w:p>
  </w:comment>
  <w:comment w:id="50" w:author="Josue Diaz" w:date="2014-05-15T10:59:00Z" w:initials="JD">
    <w:p w:rsidR="006860EF" w:rsidRDefault="006860EF">
      <w:pPr>
        <w:pStyle w:val="CommentText"/>
      </w:pPr>
      <w:r>
        <w:rPr>
          <w:rStyle w:val="CommentReference"/>
        </w:rPr>
        <w:annotationRef/>
      </w:r>
      <w:r>
        <w:t>Changed query to include both GOES-16 and GOES-17. Expanded the information/data being collected.</w:t>
      </w:r>
    </w:p>
  </w:comment>
  <w:comment w:id="52" w:author="William Smith" w:date="2014-05-15T10:59:00Z" w:initials="WES">
    <w:p w:rsidR="006860EF" w:rsidRDefault="006860EF">
      <w:pPr>
        <w:pStyle w:val="CommentText"/>
      </w:pPr>
      <w:r>
        <w:rPr>
          <w:rStyle w:val="CommentReference"/>
        </w:rPr>
        <w:annotationRef/>
      </w:r>
      <w:r>
        <w:t xml:space="preserve">Multiple </w:t>
      </w:r>
      <w:proofErr w:type="spellStart"/>
      <w:r>
        <w:t>sectorIDs</w:t>
      </w:r>
      <w:proofErr w:type="spellEnd"/>
      <w:r>
        <w:t xml:space="preserve"> may have the largest time interval. E.g. ECONUS and WCONUS</w:t>
      </w:r>
    </w:p>
  </w:comment>
  <w:comment w:id="54" w:author="William Smith" w:date="2014-05-15T10:59:00Z" w:initials="WES">
    <w:p w:rsidR="00AF74D2" w:rsidRDefault="00AF74D2">
      <w:pPr>
        <w:pStyle w:val="CommentText"/>
      </w:pPr>
      <w:r>
        <w:rPr>
          <w:rStyle w:val="CommentReference"/>
        </w:rPr>
        <w:annotationRef/>
      </w:r>
      <w:r>
        <w:t xml:space="preserve">There are now separate purge logs with the installation of the WES2Bridge </w:t>
      </w:r>
      <w:proofErr w:type="spellStart"/>
      <w:r>
        <w:t>archiver</w:t>
      </w:r>
      <w:proofErr w:type="spellEnd"/>
      <w:r>
        <w:t xml:space="preserve"> in OB14 and higher.</w:t>
      </w:r>
    </w:p>
  </w:comment>
  <w:comment w:id="60" w:author="William Smith" w:date="2014-05-15T10:59:00Z" w:initials="WES">
    <w:p w:rsidR="006860EF" w:rsidRDefault="006860EF">
      <w:pPr>
        <w:pStyle w:val="CommentText"/>
      </w:pPr>
      <w:r>
        <w:rPr>
          <w:rStyle w:val="CommentReference"/>
        </w:rPr>
        <w:annotationRef/>
      </w:r>
      <w:r>
        <w:t>It may take several minutes for a video to render after recording has completed.  In the meantime a second instance may be launched during rendering.</w:t>
      </w:r>
    </w:p>
  </w:comment>
  <w:comment w:id="80" w:author="William Smith" w:date="2014-05-15T10:59:00Z" w:initials="WES">
    <w:p w:rsidR="006860EF" w:rsidRDefault="006860EF">
      <w:pPr>
        <w:pStyle w:val="CommentText"/>
      </w:pPr>
      <w:r>
        <w:rPr>
          <w:rStyle w:val="CommentReference"/>
        </w:rPr>
        <w:annotationRef/>
      </w:r>
      <w:r>
        <w:t>Should be #5</w:t>
      </w:r>
    </w:p>
  </w:comment>
  <w:comment w:id="93" w:author="William Smith" w:date="2014-05-15T10:59:00Z" w:initials="WES">
    <w:p w:rsidR="006860EF" w:rsidRDefault="006860EF">
      <w:pPr>
        <w:pStyle w:val="CommentText"/>
      </w:pPr>
      <w:r>
        <w:rPr>
          <w:rStyle w:val="CommentReference"/>
        </w:rPr>
        <w:annotationRef/>
      </w:r>
      <w:r>
        <w:t>There may be no data displayed on some of the small scales. In this case data were displayed on the AKREGI and HIREGI scales, but not the other scales.</w:t>
      </w:r>
    </w:p>
  </w:comment>
  <w:comment w:id="181" w:author="Josue Diaz" w:date="2014-05-15T10:59:00Z" w:initials="JD">
    <w:p w:rsidR="006860EF" w:rsidRDefault="006860EF">
      <w:pPr>
        <w:pStyle w:val="CommentText"/>
      </w:pPr>
      <w:r>
        <w:rPr>
          <w:rStyle w:val="CommentReference"/>
        </w:rPr>
        <w:annotationRef/>
      </w:r>
      <w:r>
        <w:t>Corrected channel bandwidth</w:t>
      </w:r>
    </w:p>
  </w:comment>
  <w:comment w:id="184" w:author="William Smith" w:date="2014-05-15T12:47:00Z" w:initials="WES">
    <w:p w:rsidR="0011397C" w:rsidRDefault="0011397C">
      <w:pPr>
        <w:pStyle w:val="CommentText"/>
      </w:pPr>
      <w:r>
        <w:rPr>
          <w:rStyle w:val="CommentReference"/>
        </w:rPr>
        <w:annotationRef/>
      </w:r>
      <w:r>
        <w:t xml:space="preserve">The file is </w:t>
      </w:r>
      <w:proofErr w:type="gramStart"/>
      <w:r>
        <w:t>saved  in</w:t>
      </w:r>
      <w:proofErr w:type="gramEnd"/>
      <w:r>
        <w:t xml:space="preserve"> the User subdirectory.</w:t>
      </w:r>
    </w:p>
  </w:comment>
  <w:comment w:id="309" w:author="William Smith" w:date="2014-05-15T12:48:00Z" w:initials="WES">
    <w:p w:rsidR="0011397C" w:rsidRDefault="0011397C">
      <w:pPr>
        <w:pStyle w:val="CommentText"/>
      </w:pPr>
      <w:r>
        <w:rPr>
          <w:rStyle w:val="CommentReference"/>
        </w:rPr>
        <w:annotationRef/>
      </w:r>
      <w:r>
        <w:t xml:space="preserve">There are </w:t>
      </w:r>
      <w:proofErr w:type="spellStart"/>
      <w:r>
        <w:t>sepate</w:t>
      </w:r>
      <w:proofErr w:type="spellEnd"/>
      <w:r>
        <w:t xml:space="preserve"> purge logs with the implementation of the WES2Bridge </w:t>
      </w:r>
      <w:proofErr w:type="spellStart"/>
      <w:r>
        <w:t>archiver</w:t>
      </w:r>
      <w:proofErr w:type="spellEnd"/>
      <w:r>
        <w:t>.</w:t>
      </w:r>
    </w:p>
  </w:comment>
  <w:comment w:id="312" w:author="Josue Diaz" w:date="2014-05-15T10:59:00Z" w:initials="JD">
    <w:p w:rsidR="006860EF" w:rsidRDefault="006860EF">
      <w:pPr>
        <w:pStyle w:val="CommentText"/>
      </w:pPr>
      <w:r>
        <w:rPr>
          <w:rStyle w:val="CommentReference"/>
        </w:rPr>
        <w:annotationRef/>
      </w:r>
      <w:r>
        <w:t>Changed query to include both GOES-16 and GOES-17</w:t>
      </w:r>
    </w:p>
  </w:comment>
  <w:comment w:id="321" w:author="Josue Diaz" w:date="2014-05-15T10:59:00Z" w:initials="JD">
    <w:p w:rsidR="006860EF" w:rsidRDefault="006860EF">
      <w:pPr>
        <w:pStyle w:val="CommentText"/>
      </w:pPr>
      <w:r>
        <w:rPr>
          <w:rStyle w:val="CommentReference"/>
        </w:rPr>
        <w:annotationRef/>
      </w:r>
      <w:r>
        <w:t>Updated RVTM to reflect test steps.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8FE" w:rsidRDefault="009A18FE">
      <w:r>
        <w:separator/>
      </w:r>
    </w:p>
  </w:endnote>
  <w:endnote w:type="continuationSeparator" w:id="0">
    <w:p w:rsidR="009A18FE" w:rsidRDefault="009A1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ZapfChancery">
    <w:panose1 w:val="00000000000000000000"/>
    <w:charset w:val="00"/>
    <w:family w:val="roman"/>
    <w:notTrueType/>
    <w:pitch w:val="variable"/>
    <w:sig w:usb0="00000003" w:usb1="00000000" w:usb2="00000000" w:usb3="00000000" w:csb0="00000001" w:csb1="00000000"/>
  </w:font>
  <w:font w:name="Arial Bold">
    <w:panose1 w:val="020B07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G Times">
    <w:charset w:val="00"/>
    <w:family w:val="roman"/>
    <w:pitch w:val="variable"/>
  </w:font>
  <w:font w:name="TimesNewRoman">
    <w:altName w:val="Times New Roman"/>
    <w:charset w:val="00"/>
    <w:family w:val="roman"/>
    <w:pitch w:val="default"/>
  </w:font>
  <w:font w:name="Cambria">
    <w:panose1 w:val="02040503050406030204"/>
    <w:charset w:val="00"/>
    <w:family w:val="roman"/>
    <w:pitch w:val="variable"/>
    <w:sig w:usb0="E00002FF" w:usb1="400004FF" w:usb2="00000000" w:usb3="00000000" w:csb0="0000019F" w:csb1="00000000"/>
  </w:font>
  <w:font w:name="Liberation Sans">
    <w:altName w:val="Arial Unicode MS"/>
    <w:charset w:val="80"/>
    <w:family w:val="swiss"/>
    <w:pitch w:val="variable"/>
  </w:font>
  <w:font w:name="DejaVu LGC Sans">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pPr>
      <w:pStyle w:val="AWIPTitlePage"/>
      <w:jc w:val="both"/>
      <w:rPr>
        <w:b w:val="0"/>
        <w:i/>
        <w:sz w:val="18"/>
        <w:szCs w:val="18"/>
      </w:rPr>
    </w:pPr>
    <w:r>
      <w:rPr>
        <w:noProof/>
        <w:lang w:eastAsia="en-US"/>
      </w:rPr>
      <mc:AlternateContent>
        <mc:Choice Requires="wps">
          <w:drawing>
            <wp:anchor distT="0" distB="0" distL="114300" distR="114300" simplePos="0" relativeHeight="251656704" behindDoc="1" locked="0" layoutInCell="1" allowOverlap="1" wp14:anchorId="56CB8BE1" wp14:editId="59C213CC">
              <wp:simplePos x="0" y="0"/>
              <wp:positionH relativeFrom="column">
                <wp:posOffset>19050</wp:posOffset>
              </wp:positionH>
              <wp:positionV relativeFrom="paragraph">
                <wp:posOffset>-3810</wp:posOffset>
              </wp:positionV>
              <wp:extent cx="5943600" cy="0"/>
              <wp:effectExtent l="9525" t="5715" r="9525" b="1333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360">
                        <a:solidFill>
                          <a:srgbClr val="33339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pt" to="469.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" strokecolor="#339" strokeweight=".26mm">
              <v:stroke joinstyle="miter"/>
            </v:line>
          </w:pict>
        </mc:Fallback>
      </mc:AlternateContent>
    </w:r>
    <w:r>
      <w:rPr>
        <w:b w:val="0"/>
        <w:i/>
        <w:sz w:val="18"/>
        <w:szCs w:val="18"/>
      </w:rPr>
      <w:t>This Document was developed specifically for the NWS / AWIPS Project. The concepts and methodologies contained herein are proprietary to Keane, Inc., a Teammate of the Raytheon Corporation for this engagement. Duplication, reproduction, or disclosure of information in this document without the express written permission of Keane, Inc. is prohibited.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p w:rsidR="006860EF" w:rsidRDefault="006860E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rsidP="00623670">
    <w:pPr>
      <w:pStyle w:val="Footer"/>
      <w:jc w:val="center"/>
      <w:rPr>
        <w:i/>
        <w:iCs/>
        <w:sz w:val="20"/>
        <w:szCs w:val="20"/>
      </w:rPr>
    </w:pPr>
    <w:r>
      <w:rPr>
        <w:i/>
        <w:iCs/>
        <w:sz w:val="20"/>
        <w:szCs w:val="20"/>
      </w:rPr>
      <w:t xml:space="preserve">Contract </w:t>
    </w:r>
    <w:r>
      <w:rPr>
        <w:i/>
        <w:sz w:val="20"/>
        <w:szCs w:val="20"/>
      </w:rPr>
      <w:t>DG133W-05-CQ-1067</w:t>
    </w:r>
    <w:r>
      <w:rPr>
        <w:noProof/>
        <w:lang w:eastAsia="en-US"/>
      </w:rPr>
      <mc:AlternateContent>
        <mc:Choice Requires="wps">
          <w:drawing>
            <wp:anchor distT="0" distB="0" distL="114300" distR="114300" simplePos="0" relativeHeight="251655680" behindDoc="1" locked="0" layoutInCell="1" allowOverlap="1" wp14:anchorId="76F3ADB3" wp14:editId="7D5B9560">
              <wp:simplePos x="0" y="0"/>
              <wp:positionH relativeFrom="column">
                <wp:posOffset>-9525</wp:posOffset>
              </wp:positionH>
              <wp:positionV relativeFrom="paragraph">
                <wp:posOffset>-19050</wp:posOffset>
              </wp:positionV>
              <wp:extent cx="5943600" cy="0"/>
              <wp:effectExtent l="9525" t="9525" r="9525" b="952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360">
                        <a:solidFill>
                          <a:srgbClr val="33339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5pt" to="467.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" strokecolor="#339" strokeweight=".26mm">
              <v:stroke joinstyle="miter"/>
            </v:line>
          </w:pict>
        </mc:Fallback>
      </mc:AlternateContent>
    </w:r>
    <w:r>
      <w:rPr>
        <w:i/>
        <w:sz w:val="20"/>
        <w:szCs w:val="20"/>
      </w:rPr>
      <w:t xml:space="preserve"> / </w:t>
    </w:r>
    <w:r>
      <w:rPr>
        <w:i/>
        <w:iCs/>
        <w:sz w:val="20"/>
        <w:szCs w:val="20"/>
      </w:rPr>
      <w:t>4 December 2013</w:t>
    </w:r>
  </w:p>
  <w:p w:rsidR="006860EF" w:rsidRDefault="006860EF">
    <w:pPr>
      <w:pStyle w:val="Footer"/>
      <w:tabs>
        <w:tab w:val="clear" w:pos="8640"/>
        <w:tab w:val="right" w:pos="9360"/>
      </w:tabs>
      <w:rPr>
        <w:sz w:val="18"/>
        <w:szCs w:val="18"/>
      </w:rPr>
    </w:pPr>
    <w:r>
      <w:rPr>
        <w:i/>
        <w:sz w:val="18"/>
        <w:szCs w:val="18"/>
      </w:rPr>
      <w:t>Use or disclosure of data contained on this sheet is subject to the restriction on the title page of this document.</w:t>
    </w:r>
    <w:r>
      <w:rPr>
        <w:i/>
        <w:sz w:val="18"/>
        <w:szCs w:val="18"/>
      </w:rPr>
      <w:tab/>
    </w:r>
    <w:r>
      <w:rPr>
        <w:rStyle w:val="PageNumber"/>
        <w:sz w:val="20"/>
        <w:szCs w:val="20"/>
      </w:rPr>
      <w:fldChar w:fldCharType="begin"/>
    </w:r>
    <w:r>
      <w:rPr>
        <w:rStyle w:val="PageNumber"/>
        <w:sz w:val="20"/>
        <w:szCs w:val="20"/>
      </w:rPr>
      <w:instrText xml:space="preserve"> PAGE </w:instrText>
    </w:r>
    <w:r>
      <w:rPr>
        <w:rStyle w:val="PageNumber"/>
        <w:sz w:val="20"/>
        <w:szCs w:val="20"/>
      </w:rPr>
      <w:fldChar w:fldCharType="separate"/>
    </w:r>
    <w:r w:rsidR="0011397C">
      <w:rPr>
        <w:rStyle w:val="PageNumber"/>
        <w:noProof/>
        <w:sz w:val="20"/>
        <w:szCs w:val="20"/>
      </w:rPr>
      <w:t>91</w:t>
    </w:r>
    <w:r>
      <w:rPr>
        <w:rStyle w:val="PageNumber"/>
        <w:sz w:val="20"/>
        <w:szCs w:val="20"/>
      </w:rPr>
      <w:fldChar w:fldCharType="end"/>
    </w:r>
  </w:p>
  <w:p w:rsidR="006860EF" w:rsidRDefault="006860EF">
    <w:pPr>
      <w:pStyle w:val="Footer"/>
      <w:tabs>
        <w:tab w:val="clear" w:pos="8640"/>
        <w:tab w:val="right" w:pos="9360"/>
      </w:tabs>
      <w:jc w:val="center"/>
      <w:rPr>
        <w:sz w:val="18"/>
        <w:szCs w:val="18"/>
      </w:rPr>
    </w:pPr>
    <w:r>
      <w:rPr>
        <w:sz w:val="18"/>
        <w:szCs w:val="18"/>
      </w:rPr>
      <w:t>Hard copies uncontrolled. Verify effective date prior to use.</w:t>
    </w:r>
  </w:p>
  <w:p w:rsidR="006860EF" w:rsidRDefault="006860E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8FE" w:rsidRDefault="009A18FE">
      <w:r>
        <w:separator/>
      </w:r>
    </w:p>
  </w:footnote>
  <w:footnote w:type="continuationSeparator" w:id="0">
    <w:p w:rsidR="009A18FE" w:rsidRDefault="009A18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254714"/>
      <w:docPartObj>
        <w:docPartGallery w:val="Watermarks"/>
        <w:docPartUnique/>
      </w:docPartObj>
    </w:sdtPr>
    <w:sdtContent>
      <w:p w:rsidR="006860EF" w:rsidRDefault="006860E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7" type="#_x0000_t136" style="position:absolute;margin-left:0;margin-top:0;width:412.4pt;height:247.45pt;rotation:315;z-index:-25165670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p w:rsidR="006860EF" w:rsidRDefault="006860E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pPr>
      <w:pStyle w:val="Footer"/>
      <w:jc w:val="both"/>
      <w:rPr>
        <w:i/>
        <w:sz w:val="20"/>
        <w:szCs w:val="20"/>
      </w:rPr>
    </w:pPr>
    <w:r>
      <w:rPr>
        <w:noProof/>
        <w:lang w:eastAsia="en-US"/>
      </w:rPr>
      <w:drawing>
        <wp:anchor distT="0" distB="0" distL="114935" distR="114935" simplePos="0" relativeHeight="251658752" behindDoc="0" locked="0" layoutInCell="1" allowOverlap="1" wp14:anchorId="74B44496" wp14:editId="42B829AD">
          <wp:simplePos x="0" y="0"/>
          <wp:positionH relativeFrom="column">
            <wp:posOffset>5037455</wp:posOffset>
          </wp:positionH>
          <wp:positionV relativeFrom="paragraph">
            <wp:posOffset>-39370</wp:posOffset>
          </wp:positionV>
          <wp:extent cx="913130" cy="173355"/>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3130" cy="1733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i/>
        <w:sz w:val="20"/>
        <w:szCs w:val="20"/>
      </w:rPr>
      <w:t>AWIPS GOES–R Test–2 Test Case (Draft - 4.0)</w:t>
    </w:r>
    <w:r>
      <w:rPr>
        <w:i/>
        <w:sz w:val="20"/>
        <w:szCs w:val="20"/>
      </w:rPr>
      <w:tab/>
    </w:r>
  </w:p>
  <w:p w:rsidR="006860EF" w:rsidRDefault="006860EF">
    <w:pPr>
      <w:pStyle w:val="Header"/>
      <w:rPr>
        <w:iCs/>
      </w:rPr>
    </w:pPr>
    <w:r>
      <w:rPr>
        <w:noProof/>
        <w:lang w:eastAsia="en-US"/>
      </w:rPr>
      <mc:AlternateContent>
        <mc:Choice Requires="wps">
          <w:drawing>
            <wp:anchor distT="0" distB="0" distL="114300" distR="114300" simplePos="0" relativeHeight="251657728" behindDoc="1" locked="0" layoutInCell="1" allowOverlap="1" wp14:anchorId="56A3AE4B" wp14:editId="6062650F">
              <wp:simplePos x="0" y="0"/>
              <wp:positionH relativeFrom="column">
                <wp:posOffset>0</wp:posOffset>
              </wp:positionH>
              <wp:positionV relativeFrom="paragraph">
                <wp:posOffset>15240</wp:posOffset>
              </wp:positionV>
              <wp:extent cx="5943600" cy="0"/>
              <wp:effectExtent l="9525" t="5715" r="9525" b="13335"/>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360">
                        <a:solidFill>
                          <a:srgbClr val="33339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pt" to="4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" strokecolor="#339" strokeweight=".26mm">
              <v:stroke joinstyle="miter"/>
            </v:line>
          </w:pict>
        </mc:Fallback>
      </mc:AlternateContent>
    </w:r>
  </w:p>
  <w:p w:rsidR="006860EF" w:rsidRDefault="006860E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60EF" w:rsidRDefault="006860E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lvlText w:val=""/>
      <w:lvlJc w:val="left"/>
      <w:pPr>
        <w:tabs>
          <w:tab w:val="num" w:pos="432"/>
        </w:tabs>
        <w:ind w:left="432" w:hanging="432"/>
      </w:pPr>
    </w:lvl>
    <w:lvl w:ilvl="1">
      <w:start w:val="1"/>
      <w:numFmt w:val="none"/>
      <w:pStyle w:val="Heading2"/>
      <w:lvlText w:val=""/>
      <w:lvlJc w:val="left"/>
      <w:pPr>
        <w:tabs>
          <w:tab w:val="num" w:pos="576"/>
        </w:tabs>
        <w:ind w:left="576" w:hanging="576"/>
      </w:pPr>
    </w:lvl>
    <w:lvl w:ilvl="2">
      <w:start w:val="1"/>
      <w:numFmt w:val="none"/>
      <w:pStyle w:val="Heading3"/>
      <w:lvlText w:val=""/>
      <w:lvlJc w:val="left"/>
      <w:pPr>
        <w:tabs>
          <w:tab w:val="num" w:pos="720"/>
        </w:tabs>
        <w:ind w:left="720" w:hanging="720"/>
      </w:pPr>
    </w:lvl>
    <w:lvl w:ilvl="3">
      <w:start w:val="1"/>
      <w:numFmt w:val="none"/>
      <w:pStyle w:val="Heading4"/>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pStyle w:val="Heading6"/>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000002"/>
    <w:multiLevelType w:val="singleLevel"/>
    <w:tmpl w:val="00000002"/>
    <w:name w:val="WW8Num2"/>
    <w:lvl w:ilvl="0">
      <w:start w:val="1"/>
      <w:numFmt w:val="bullet"/>
      <w:pStyle w:val="ListBullet"/>
      <w:lvlText w:val=""/>
      <w:lvlJc w:val="left"/>
      <w:pPr>
        <w:tabs>
          <w:tab w:val="num" w:pos="360"/>
        </w:tabs>
        <w:ind w:left="360" w:hanging="360"/>
      </w:pPr>
      <w:rPr>
        <w:rFonts w:ascii="Symbol" w:hAnsi="Symbol"/>
      </w:rPr>
    </w:lvl>
  </w:abstractNum>
  <w:abstractNum w:abstractNumId="2">
    <w:nsid w:val="00000003"/>
    <w:multiLevelType w:val="singleLevel"/>
    <w:tmpl w:val="00000003"/>
    <w:name w:val="WW8Num3"/>
    <w:lvl w:ilvl="0">
      <w:start w:val="1"/>
      <w:numFmt w:val="bullet"/>
      <w:pStyle w:val="BulletedList"/>
      <w:lvlText w:val=""/>
      <w:lvlJc w:val="left"/>
      <w:pPr>
        <w:tabs>
          <w:tab w:val="num" w:pos="1440"/>
        </w:tabs>
        <w:ind w:left="1440" w:hanging="720"/>
      </w:pPr>
      <w:rPr>
        <w:rFonts w:ascii="Symbol" w:hAnsi="Symbol"/>
      </w:rPr>
    </w:lvl>
  </w:abstractNum>
  <w:abstractNum w:abstractNumId="3">
    <w:nsid w:val="00000004"/>
    <w:multiLevelType w:val="singleLevel"/>
    <w:tmpl w:val="00000004"/>
    <w:name w:val="WW8Num4"/>
    <w:lvl w:ilvl="0">
      <w:start w:val="1"/>
      <w:numFmt w:val="bullet"/>
      <w:pStyle w:val="BulletedList2dLevel"/>
      <w:lvlText w:val=""/>
      <w:lvlJc w:val="left"/>
      <w:pPr>
        <w:tabs>
          <w:tab w:val="num" w:pos="1800"/>
        </w:tabs>
        <w:ind w:left="1800" w:hanging="360"/>
      </w:pPr>
      <w:rPr>
        <w:rFonts w:ascii="Symbol" w:hAnsi="Symbol" w:cs="Times New Roman"/>
      </w:rPr>
    </w:lvl>
  </w:abstractNum>
  <w:abstractNum w:abstractNumId="4">
    <w:nsid w:val="00000005"/>
    <w:multiLevelType w:val="singleLevel"/>
    <w:tmpl w:val="00000005"/>
    <w:name w:val="WW8Num5"/>
    <w:lvl w:ilvl="0">
      <w:start w:val="1"/>
      <w:numFmt w:val="decimal"/>
      <w:pStyle w:val="NumberedList"/>
      <w:lvlText w:val="%1."/>
      <w:lvlJc w:val="left"/>
      <w:pPr>
        <w:tabs>
          <w:tab w:val="num" w:pos="360"/>
        </w:tabs>
        <w:ind w:left="360" w:hanging="360"/>
      </w:pPr>
    </w:lvl>
  </w:abstractNum>
  <w:abstractNum w:abstractNumId="5">
    <w:nsid w:val="00000006"/>
    <w:multiLevelType w:val="singleLevel"/>
    <w:tmpl w:val="00000006"/>
    <w:name w:val="WW8Num6"/>
    <w:lvl w:ilvl="0">
      <w:start w:val="1"/>
      <w:numFmt w:val="bullet"/>
      <w:lvlText w:val=""/>
      <w:lvlJc w:val="left"/>
      <w:pPr>
        <w:tabs>
          <w:tab w:val="num" w:pos="0"/>
        </w:tabs>
        <w:ind w:left="360" w:hanging="360"/>
      </w:pPr>
      <w:rPr>
        <w:rFonts w:ascii="Symbol" w:hAnsi="Symbol"/>
      </w:rPr>
    </w:lvl>
  </w:abstractNum>
  <w:abstractNum w:abstractNumId="6">
    <w:nsid w:val="00000007"/>
    <w:multiLevelType w:val="singleLevel"/>
    <w:tmpl w:val="00000007"/>
    <w:name w:val="WW8Num7"/>
    <w:lvl w:ilvl="0">
      <w:start w:val="1"/>
      <w:numFmt w:val="bullet"/>
      <w:pStyle w:val="Note1Bullet"/>
      <w:lvlText w:val=""/>
      <w:lvlJc w:val="left"/>
      <w:pPr>
        <w:tabs>
          <w:tab w:val="num" w:pos="360"/>
        </w:tabs>
        <w:ind w:left="360" w:hanging="360"/>
      </w:pPr>
      <w:rPr>
        <w:rFonts w:ascii="Symbol" w:hAnsi="Symbol"/>
      </w:rPr>
    </w:lvl>
  </w:abstractNum>
  <w:abstractNum w:abstractNumId="7">
    <w:nsid w:val="00000008"/>
    <w:multiLevelType w:val="singleLevel"/>
    <w:tmpl w:val="00000008"/>
    <w:name w:val="WW8Num8"/>
    <w:lvl w:ilvl="0">
      <w:start w:val="1"/>
      <w:numFmt w:val="bullet"/>
      <w:pStyle w:val="ListBulletLast"/>
      <w:lvlText w:val=""/>
      <w:lvlJc w:val="left"/>
      <w:pPr>
        <w:tabs>
          <w:tab w:val="num" w:pos="360"/>
        </w:tabs>
        <w:ind w:left="360" w:hanging="360"/>
      </w:pPr>
      <w:rPr>
        <w:rFonts w:ascii="Symbol" w:hAnsi="Symbol" w:cs="Times New Roman"/>
      </w:rPr>
    </w:lvl>
  </w:abstractNum>
  <w:abstractNum w:abstractNumId="8">
    <w:nsid w:val="00000009"/>
    <w:multiLevelType w:val="singleLevel"/>
    <w:tmpl w:val="00000009"/>
    <w:name w:val="WW8Num9"/>
    <w:lvl w:ilvl="0">
      <w:start w:val="1"/>
      <w:numFmt w:val="decimal"/>
      <w:lvlText w:val="%1."/>
      <w:lvlJc w:val="left"/>
      <w:pPr>
        <w:tabs>
          <w:tab w:val="num" w:pos="1152"/>
        </w:tabs>
        <w:ind w:left="1152" w:hanging="432"/>
      </w:pPr>
    </w:lvl>
  </w:abstractNum>
  <w:abstractNum w:abstractNumId="9">
    <w:nsid w:val="0000000A"/>
    <w:multiLevelType w:val="singleLevel"/>
    <w:tmpl w:val="0000000A"/>
    <w:name w:val="WW8Num10"/>
    <w:lvl w:ilvl="0">
      <w:start w:val="1"/>
      <w:numFmt w:val="bullet"/>
      <w:lvlText w:val=""/>
      <w:lvlJc w:val="left"/>
      <w:pPr>
        <w:tabs>
          <w:tab w:val="num" w:pos="360"/>
        </w:tabs>
        <w:ind w:left="360" w:hanging="360"/>
      </w:pPr>
      <w:rPr>
        <w:rFonts w:ascii="Wingdings" w:hAnsi="Wingdings"/>
      </w:rPr>
    </w:lvl>
  </w:abstractNum>
  <w:abstractNum w:abstractNumId="10">
    <w:nsid w:val="0000000B"/>
    <w:multiLevelType w:val="singleLevel"/>
    <w:tmpl w:val="0000000B"/>
    <w:name w:val="WW8Num11"/>
    <w:lvl w:ilvl="0">
      <w:start w:val="1"/>
      <w:numFmt w:val="decimal"/>
      <w:pStyle w:val="Bullet1"/>
      <w:lvlText w:val="%1."/>
      <w:lvlJc w:val="left"/>
      <w:pPr>
        <w:tabs>
          <w:tab w:val="num" w:pos="720"/>
        </w:tabs>
        <w:ind w:left="720" w:hanging="720"/>
      </w:pPr>
    </w:lvl>
  </w:abstractNum>
  <w:abstractNum w:abstractNumId="11">
    <w:nsid w:val="0000000C"/>
    <w:multiLevelType w:val="multilevel"/>
    <w:tmpl w:val="31E45D02"/>
    <w:name w:val="WW8Num12"/>
    <w:lvl w:ilvl="0">
      <w:start w:val="1"/>
      <w:numFmt w:val="decimal"/>
      <w:lvlText w:val="%1."/>
      <w:lvlJc w:val="left"/>
      <w:pPr>
        <w:tabs>
          <w:tab w:val="num" w:pos="576"/>
        </w:tabs>
        <w:ind w:left="576" w:hanging="432"/>
      </w:pPr>
    </w:lvl>
    <w:lvl w:ilvl="1">
      <w:start w:val="1"/>
      <w:numFmt w:val="bullet"/>
      <w:lvlText w:val=""/>
      <w:lvlJc w:val="left"/>
      <w:pPr>
        <w:tabs>
          <w:tab w:val="num" w:pos="360"/>
        </w:tabs>
        <w:ind w:left="360" w:hanging="360"/>
      </w:pPr>
      <w:rPr>
        <w:rFonts w:ascii="Wingdings" w:hAnsi="Wingdings" w:hint="default"/>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2">
    <w:nsid w:val="0000000D"/>
    <w:multiLevelType w:val="multilevel"/>
    <w:tmpl w:val="5A10A754"/>
    <w:name w:val="WW8Num13"/>
    <w:lvl w:ilvl="0">
      <w:start w:val="1"/>
      <w:numFmt w:val="decimal"/>
      <w:lvlText w:val="%1."/>
      <w:lvlJc w:val="left"/>
      <w:pPr>
        <w:tabs>
          <w:tab w:val="num" w:pos="360"/>
        </w:tabs>
        <w:ind w:left="36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069E17B3"/>
    <w:multiLevelType w:val="hybridMultilevel"/>
    <w:tmpl w:val="B25C1A02"/>
    <w:lvl w:ilvl="0" w:tplc="2F88D57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B63830"/>
    <w:multiLevelType w:val="hybridMultilevel"/>
    <w:tmpl w:val="B2864052"/>
    <w:lvl w:ilvl="0" w:tplc="0D4EA4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8D78C1"/>
    <w:multiLevelType w:val="hybridMultilevel"/>
    <w:tmpl w:val="C5862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AF5E96"/>
    <w:multiLevelType w:val="hybridMultilevel"/>
    <w:tmpl w:val="EAAC6098"/>
    <w:lvl w:ilvl="0" w:tplc="2886135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152204"/>
    <w:multiLevelType w:val="multilevel"/>
    <w:tmpl w:val="D1ECC81A"/>
    <w:lvl w:ilvl="0">
      <w:start w:val="1"/>
      <w:numFmt w:val="decimal"/>
      <w:lvlText w:val="%1.0"/>
      <w:lvlJc w:val="left"/>
      <w:pPr>
        <w:ind w:left="576" w:hanging="576"/>
      </w:pPr>
      <w:rPr>
        <w:rFonts w:hint="default"/>
      </w:rPr>
    </w:lvl>
    <w:lvl w:ilvl="1">
      <w:start w:val="1"/>
      <w:numFmt w:val="decimal"/>
      <w:lvlText w:val="%1.%2."/>
      <w:lvlJc w:val="left"/>
      <w:pPr>
        <w:ind w:left="666" w:hanging="576"/>
      </w:pPr>
      <w:rPr>
        <w:rFonts w:hint="default"/>
      </w:rPr>
    </w:lvl>
    <w:lvl w:ilvl="2">
      <w:start w:val="1"/>
      <w:numFmt w:val="decimal"/>
      <w:lvlText w:val="%1.%2.%3."/>
      <w:lvlJc w:val="left"/>
      <w:pPr>
        <w:ind w:left="1728" w:hanging="576"/>
      </w:pPr>
      <w:rPr>
        <w:rFonts w:hint="default"/>
      </w:rPr>
    </w:lvl>
    <w:lvl w:ilvl="3">
      <w:start w:val="1"/>
      <w:numFmt w:val="decimal"/>
      <w:lvlText w:val="%1.%2.%3.%4."/>
      <w:lvlJc w:val="left"/>
      <w:pPr>
        <w:ind w:left="2304" w:hanging="576"/>
      </w:pPr>
      <w:rPr>
        <w:rFonts w:hint="default"/>
      </w:rPr>
    </w:lvl>
    <w:lvl w:ilvl="4">
      <w:start w:val="1"/>
      <w:numFmt w:val="decimal"/>
      <w:lvlText w:val="%1.%2.%3.%4.%5."/>
      <w:lvlJc w:val="left"/>
      <w:pPr>
        <w:tabs>
          <w:tab w:val="num" w:pos="2304"/>
        </w:tabs>
        <w:ind w:left="2880" w:hanging="576"/>
      </w:pPr>
      <w:rPr>
        <w:rFonts w:hint="default"/>
      </w:rPr>
    </w:lvl>
    <w:lvl w:ilvl="5">
      <w:start w:val="1"/>
      <w:numFmt w:val="decimal"/>
      <w:lvlText w:val="%1.%2.%3.%4.%5.%6."/>
      <w:lvlJc w:val="left"/>
      <w:pPr>
        <w:tabs>
          <w:tab w:val="num" w:pos="2880"/>
        </w:tabs>
        <w:ind w:left="3456" w:hanging="576"/>
      </w:pPr>
      <w:rPr>
        <w:rFonts w:hint="default"/>
      </w:rPr>
    </w:lvl>
    <w:lvl w:ilvl="6">
      <w:start w:val="1"/>
      <w:numFmt w:val="decimal"/>
      <w:lvlText w:val="%1.%2.%3.%4.%5.%6.%7."/>
      <w:lvlJc w:val="left"/>
      <w:pPr>
        <w:ind w:left="4032" w:hanging="576"/>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7AA57D7"/>
    <w:multiLevelType w:val="hybridMultilevel"/>
    <w:tmpl w:val="533A2A24"/>
    <w:lvl w:ilvl="0" w:tplc="C2FE20F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8D657D"/>
    <w:multiLevelType w:val="hybridMultilevel"/>
    <w:tmpl w:val="8828D9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C135389"/>
    <w:multiLevelType w:val="hybridMultilevel"/>
    <w:tmpl w:val="0F4AD65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3456F15"/>
    <w:multiLevelType w:val="multilevel"/>
    <w:tmpl w:val="56709898"/>
    <w:lvl w:ilvl="0">
      <w:start w:val="1"/>
      <w:numFmt w:val="decimal"/>
      <w:suff w:val="nothing"/>
      <w:lvlText w:val="%1."/>
      <w:lvlJc w:val="left"/>
      <w:pPr>
        <w:ind w:left="0" w:firstLine="0"/>
      </w:pPr>
      <w:rPr>
        <w:rFonts w:hint="default"/>
      </w:rPr>
    </w:lvl>
    <w:lvl w:ilvl="1">
      <w:start w:val="1"/>
      <w:numFmt w:val="decimal"/>
      <w:lvlText w:val="%1.%2."/>
      <w:lvlJc w:val="left"/>
      <w:pPr>
        <w:ind w:left="1152" w:hanging="576"/>
      </w:pPr>
      <w:rPr>
        <w:rFonts w:hint="default"/>
      </w:rPr>
    </w:lvl>
    <w:lvl w:ilvl="2">
      <w:start w:val="1"/>
      <w:numFmt w:val="decimal"/>
      <w:lvlText w:val="%1.%2.%3."/>
      <w:lvlJc w:val="left"/>
      <w:pPr>
        <w:ind w:left="1728" w:hanging="576"/>
      </w:pPr>
      <w:rPr>
        <w:rFonts w:hint="default"/>
      </w:rPr>
    </w:lvl>
    <w:lvl w:ilvl="3">
      <w:start w:val="1"/>
      <w:numFmt w:val="decimal"/>
      <w:lvlText w:val="%1.%2.%3.%4."/>
      <w:lvlJc w:val="left"/>
      <w:pPr>
        <w:ind w:left="2304" w:hanging="576"/>
      </w:pPr>
      <w:rPr>
        <w:rFonts w:hint="default"/>
      </w:rPr>
    </w:lvl>
    <w:lvl w:ilvl="4">
      <w:start w:val="1"/>
      <w:numFmt w:val="decimal"/>
      <w:lvlText w:val="%1.%2.%3.%4.%5."/>
      <w:lvlJc w:val="left"/>
      <w:pPr>
        <w:tabs>
          <w:tab w:val="num" w:pos="2304"/>
        </w:tabs>
        <w:ind w:left="2880" w:hanging="576"/>
      </w:pPr>
      <w:rPr>
        <w:rFonts w:hint="default"/>
      </w:rPr>
    </w:lvl>
    <w:lvl w:ilvl="5">
      <w:start w:val="1"/>
      <w:numFmt w:val="decimal"/>
      <w:lvlText w:val="%1.%2.%3.%4.%5.%6."/>
      <w:lvlJc w:val="left"/>
      <w:pPr>
        <w:tabs>
          <w:tab w:val="num" w:pos="2880"/>
        </w:tabs>
        <w:ind w:left="3456" w:hanging="576"/>
      </w:pPr>
      <w:rPr>
        <w:rFonts w:hint="default"/>
      </w:rPr>
    </w:lvl>
    <w:lvl w:ilvl="6">
      <w:start w:val="1"/>
      <w:numFmt w:val="decimal"/>
      <w:lvlText w:val="%1.%2.%3.%4.%5.%6.%7."/>
      <w:lvlJc w:val="left"/>
      <w:pPr>
        <w:ind w:left="4032" w:hanging="576"/>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7414154"/>
    <w:multiLevelType w:val="multilevel"/>
    <w:tmpl w:val="F3FEDDCC"/>
    <w:lvl w:ilvl="0">
      <w:start w:val="1"/>
      <w:numFmt w:val="decimal"/>
      <w:suff w:val="nothing"/>
      <w:lvlText w:val="%1."/>
      <w:lvlJc w:val="left"/>
      <w:pPr>
        <w:ind w:left="0" w:firstLine="0"/>
      </w:pPr>
      <w:rPr>
        <w:rFonts w:hint="default"/>
      </w:rPr>
    </w:lvl>
    <w:lvl w:ilvl="1">
      <w:start w:val="1"/>
      <w:numFmt w:val="decimal"/>
      <w:lvlText w:val="%1.%2."/>
      <w:lvlJc w:val="left"/>
      <w:pPr>
        <w:ind w:left="1152" w:hanging="576"/>
      </w:pPr>
      <w:rPr>
        <w:rFonts w:hint="default"/>
      </w:rPr>
    </w:lvl>
    <w:lvl w:ilvl="2">
      <w:start w:val="1"/>
      <w:numFmt w:val="decimal"/>
      <w:lvlText w:val="%1.%2.%3."/>
      <w:lvlJc w:val="left"/>
      <w:pPr>
        <w:ind w:left="1728" w:hanging="576"/>
      </w:pPr>
      <w:rPr>
        <w:rFonts w:hint="default"/>
      </w:rPr>
    </w:lvl>
    <w:lvl w:ilvl="3">
      <w:start w:val="1"/>
      <w:numFmt w:val="decimal"/>
      <w:lvlText w:val="%1.%2.%3.%4."/>
      <w:lvlJc w:val="left"/>
      <w:pPr>
        <w:ind w:left="2304" w:hanging="576"/>
      </w:pPr>
      <w:rPr>
        <w:rFonts w:hint="default"/>
      </w:rPr>
    </w:lvl>
    <w:lvl w:ilvl="4">
      <w:start w:val="1"/>
      <w:numFmt w:val="decimal"/>
      <w:lvlText w:val="%1.%2.%3.%4.%5."/>
      <w:lvlJc w:val="left"/>
      <w:pPr>
        <w:tabs>
          <w:tab w:val="num" w:pos="2304"/>
        </w:tabs>
        <w:ind w:left="2880" w:hanging="576"/>
      </w:pPr>
      <w:rPr>
        <w:rFonts w:hint="default"/>
      </w:rPr>
    </w:lvl>
    <w:lvl w:ilvl="5">
      <w:start w:val="1"/>
      <w:numFmt w:val="decimal"/>
      <w:lvlText w:val="%1.%2.%3.%4.%5.%6."/>
      <w:lvlJc w:val="left"/>
      <w:pPr>
        <w:tabs>
          <w:tab w:val="num" w:pos="2880"/>
        </w:tabs>
        <w:ind w:left="3456" w:hanging="576"/>
      </w:pPr>
      <w:rPr>
        <w:rFonts w:hint="default"/>
      </w:rPr>
    </w:lvl>
    <w:lvl w:ilvl="6">
      <w:start w:val="1"/>
      <w:numFmt w:val="decimal"/>
      <w:lvlText w:val="%1.%2.%3.%4.%5.%6.%7."/>
      <w:lvlJc w:val="left"/>
      <w:pPr>
        <w:ind w:left="4032" w:hanging="576"/>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A067A12"/>
    <w:multiLevelType w:val="hybridMultilevel"/>
    <w:tmpl w:val="39165E06"/>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C10379D"/>
    <w:multiLevelType w:val="hybridMultilevel"/>
    <w:tmpl w:val="A140AE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B05853"/>
    <w:multiLevelType w:val="multilevel"/>
    <w:tmpl w:val="3734454A"/>
    <w:lvl w:ilvl="0">
      <w:start w:val="1"/>
      <w:numFmt w:val="decimal"/>
      <w:suff w:val="nothing"/>
      <w:lvlText w:val="%1."/>
      <w:lvlJc w:val="left"/>
      <w:pPr>
        <w:ind w:left="0" w:firstLine="0"/>
      </w:pPr>
      <w:rPr>
        <w:rFonts w:hint="default"/>
      </w:rPr>
    </w:lvl>
    <w:lvl w:ilvl="1">
      <w:start w:val="1"/>
      <w:numFmt w:val="decimal"/>
      <w:lvlText w:val="%1.%2."/>
      <w:lvlJc w:val="left"/>
      <w:pPr>
        <w:ind w:left="1152" w:hanging="576"/>
      </w:pPr>
      <w:rPr>
        <w:rFonts w:hint="default"/>
      </w:rPr>
    </w:lvl>
    <w:lvl w:ilvl="2">
      <w:start w:val="1"/>
      <w:numFmt w:val="decimal"/>
      <w:lvlText w:val="%1.%2.%3."/>
      <w:lvlJc w:val="left"/>
      <w:pPr>
        <w:ind w:left="1728" w:hanging="576"/>
      </w:pPr>
      <w:rPr>
        <w:rFonts w:hint="default"/>
      </w:rPr>
    </w:lvl>
    <w:lvl w:ilvl="3">
      <w:start w:val="1"/>
      <w:numFmt w:val="decimal"/>
      <w:lvlText w:val="%1.%2.%3.%4."/>
      <w:lvlJc w:val="left"/>
      <w:pPr>
        <w:ind w:left="2304" w:hanging="576"/>
      </w:pPr>
      <w:rPr>
        <w:rFonts w:hint="default"/>
      </w:rPr>
    </w:lvl>
    <w:lvl w:ilvl="4">
      <w:start w:val="1"/>
      <w:numFmt w:val="decimal"/>
      <w:lvlText w:val="%1.%2.%3.%4.%5."/>
      <w:lvlJc w:val="left"/>
      <w:pPr>
        <w:tabs>
          <w:tab w:val="num" w:pos="2304"/>
        </w:tabs>
        <w:ind w:left="2880" w:hanging="576"/>
      </w:pPr>
      <w:rPr>
        <w:rFonts w:hint="default"/>
      </w:rPr>
    </w:lvl>
    <w:lvl w:ilvl="5">
      <w:start w:val="1"/>
      <w:numFmt w:val="decimal"/>
      <w:lvlText w:val="%1.%2.%3.%4.%5.%6."/>
      <w:lvlJc w:val="left"/>
      <w:pPr>
        <w:tabs>
          <w:tab w:val="num" w:pos="2880"/>
        </w:tabs>
        <w:ind w:left="3456" w:hanging="576"/>
      </w:pPr>
      <w:rPr>
        <w:rFonts w:hint="default"/>
      </w:rPr>
    </w:lvl>
    <w:lvl w:ilvl="6">
      <w:start w:val="1"/>
      <w:numFmt w:val="decimal"/>
      <w:lvlText w:val="%1.%2.%3.%4.%5.%6.%7."/>
      <w:lvlJc w:val="left"/>
      <w:pPr>
        <w:ind w:left="4032" w:hanging="576"/>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0CB4C17"/>
    <w:multiLevelType w:val="hybridMultilevel"/>
    <w:tmpl w:val="A07090E6"/>
    <w:lvl w:ilvl="0" w:tplc="71204244">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2046CF"/>
    <w:multiLevelType w:val="hybridMultilevel"/>
    <w:tmpl w:val="C22A3F56"/>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114E08"/>
    <w:multiLevelType w:val="hybridMultilevel"/>
    <w:tmpl w:val="176E502A"/>
    <w:lvl w:ilvl="0" w:tplc="1724466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CC517D"/>
    <w:multiLevelType w:val="hybridMultilevel"/>
    <w:tmpl w:val="BE9289FE"/>
    <w:lvl w:ilvl="0" w:tplc="1284BF9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F0697C"/>
    <w:multiLevelType w:val="hybridMultilevel"/>
    <w:tmpl w:val="40EE3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9A22192"/>
    <w:multiLevelType w:val="hybridMultilevel"/>
    <w:tmpl w:val="176E502A"/>
    <w:lvl w:ilvl="0" w:tplc="1724466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A89338B"/>
    <w:multiLevelType w:val="hybridMultilevel"/>
    <w:tmpl w:val="0F104BB0"/>
    <w:lvl w:ilvl="0" w:tplc="C82CC87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8C677C"/>
    <w:multiLevelType w:val="hybridMultilevel"/>
    <w:tmpl w:val="91AC115C"/>
    <w:lvl w:ilvl="0" w:tplc="1DE64030">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B20B91"/>
    <w:multiLevelType w:val="hybridMultilevel"/>
    <w:tmpl w:val="2B98B074"/>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5">
    <w:nsid w:val="7E7B0320"/>
    <w:multiLevelType w:val="hybridMultilevel"/>
    <w:tmpl w:val="190084C6"/>
    <w:lvl w:ilvl="0" w:tplc="913C37FA">
      <w:start w:val="1"/>
      <w:numFmt w:val="bullet"/>
      <w:lvlText w:val="&gt;"/>
      <w:lvlJc w:val="left"/>
      <w:pPr>
        <w:ind w:left="2088" w:hanging="360"/>
      </w:pPr>
      <w:rPr>
        <w:rFonts w:ascii="ZapfChancery" w:hAnsi="ZapfChancery" w:hint="default"/>
      </w:rPr>
    </w:lvl>
    <w:lvl w:ilvl="1" w:tplc="04090003">
      <w:start w:val="1"/>
      <w:numFmt w:val="bullet"/>
      <w:lvlText w:val="o"/>
      <w:lvlJc w:val="left"/>
      <w:pPr>
        <w:ind w:left="1440" w:hanging="360"/>
      </w:pPr>
      <w:rPr>
        <w:rFonts w:ascii="Courier New" w:hAnsi="Courier New" w:cs="Courier New" w:hint="default"/>
      </w:rPr>
    </w:lvl>
    <w:lvl w:ilvl="2" w:tplc="913C37FA">
      <w:start w:val="1"/>
      <w:numFmt w:val="bullet"/>
      <w:lvlText w:val="&gt;"/>
      <w:lvlJc w:val="left"/>
      <w:pPr>
        <w:ind w:left="2160" w:hanging="360"/>
      </w:pPr>
      <w:rPr>
        <w:rFonts w:ascii="ZapfChancery" w:hAnsi="ZapfChancery"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7"/>
  </w:num>
  <w:num w:numId="8">
    <w:abstractNumId w:val="10"/>
  </w:num>
  <w:num w:numId="9">
    <w:abstractNumId w:val="23"/>
  </w:num>
  <w:num w:numId="10">
    <w:abstractNumId w:val="17"/>
  </w:num>
  <w:num w:numId="11">
    <w:abstractNumId w:val="22"/>
  </w:num>
  <w:num w:numId="12">
    <w:abstractNumId w:val="21"/>
  </w:num>
  <w:num w:numId="13">
    <w:abstractNumId w:val="25"/>
  </w:num>
  <w:num w:numId="14">
    <w:abstractNumId w:val="24"/>
  </w:num>
  <w:num w:numId="15">
    <w:abstractNumId w:val="35"/>
  </w:num>
  <w:num w:numId="16">
    <w:abstractNumId w:val="15"/>
  </w:num>
  <w:num w:numId="17">
    <w:abstractNumId w:val="13"/>
  </w:num>
  <w:num w:numId="18">
    <w:abstractNumId w:val="16"/>
  </w:num>
  <w:num w:numId="19">
    <w:abstractNumId w:val="29"/>
  </w:num>
  <w:num w:numId="20">
    <w:abstractNumId w:val="18"/>
  </w:num>
  <w:num w:numId="21">
    <w:abstractNumId w:val="34"/>
  </w:num>
  <w:num w:numId="22">
    <w:abstractNumId w:val="31"/>
  </w:num>
  <w:num w:numId="23">
    <w:abstractNumId w:val="32"/>
  </w:num>
  <w:num w:numId="24">
    <w:abstractNumId w:val="26"/>
  </w:num>
  <w:num w:numId="25">
    <w:abstractNumId w:val="27"/>
  </w:num>
  <w:num w:numId="26">
    <w:abstractNumId w:val="33"/>
  </w:num>
  <w:num w:numId="27">
    <w:abstractNumId w:val="20"/>
  </w:num>
  <w:num w:numId="28">
    <w:abstractNumId w:val="14"/>
  </w:num>
  <w:num w:numId="29">
    <w:abstractNumId w:val="6"/>
  </w:num>
  <w:num w:numId="30">
    <w:abstractNumId w:val="28"/>
  </w:num>
  <w:num w:numId="31">
    <w:abstractNumId w:val="6"/>
  </w:num>
  <w:num w:numId="32">
    <w:abstractNumId w:val="6"/>
  </w:num>
  <w:num w:numId="33">
    <w:abstractNumId w:val="6"/>
  </w:num>
  <w:num w:numId="34">
    <w:abstractNumId w:val="6"/>
  </w:num>
  <w:num w:numId="35">
    <w:abstractNumId w:val="6"/>
  </w:num>
  <w:num w:numId="36">
    <w:abstractNumId w:val="6"/>
  </w:num>
  <w:num w:numId="37">
    <w:abstractNumId w:val="6"/>
  </w:num>
  <w:num w:numId="38">
    <w:abstractNumId w:val="30"/>
  </w:num>
  <w:num w:numId="39">
    <w:abstractNumId w:val="6"/>
  </w:num>
  <w:num w:numId="40">
    <w:abstractNumId w:val="6"/>
  </w:num>
  <w:num w:numId="41">
    <w:abstractNumId w:val="6"/>
  </w:num>
  <w:num w:numId="42">
    <w:abstractNumId w:val="6"/>
  </w:num>
  <w:num w:numId="43">
    <w:abstractNumId w:val="0"/>
  </w:num>
  <w:num w:numId="44">
    <w:abstractNumId w:val="0"/>
  </w:num>
  <w:num w:numId="45">
    <w:abstractNumId w:val="0"/>
  </w:num>
  <w:num w:numId="46">
    <w:abstractNumId w:val="0"/>
  </w:num>
  <w:num w:numId="47">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43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640"/>
    <w:rsid w:val="00004A71"/>
    <w:rsid w:val="000106F5"/>
    <w:rsid w:val="000213AE"/>
    <w:rsid w:val="00025248"/>
    <w:rsid w:val="000266B5"/>
    <w:rsid w:val="00031673"/>
    <w:rsid w:val="00031732"/>
    <w:rsid w:val="0003267A"/>
    <w:rsid w:val="0003274C"/>
    <w:rsid w:val="0003610C"/>
    <w:rsid w:val="000376CC"/>
    <w:rsid w:val="00040645"/>
    <w:rsid w:val="00040D3E"/>
    <w:rsid w:val="00043C00"/>
    <w:rsid w:val="00044835"/>
    <w:rsid w:val="00045333"/>
    <w:rsid w:val="00046A87"/>
    <w:rsid w:val="000473E8"/>
    <w:rsid w:val="00050B79"/>
    <w:rsid w:val="000510A9"/>
    <w:rsid w:val="00051368"/>
    <w:rsid w:val="000513FE"/>
    <w:rsid w:val="000535EC"/>
    <w:rsid w:val="000566FD"/>
    <w:rsid w:val="0005745F"/>
    <w:rsid w:val="00061693"/>
    <w:rsid w:val="00061E22"/>
    <w:rsid w:val="000635B6"/>
    <w:rsid w:val="00065E7A"/>
    <w:rsid w:val="000671DE"/>
    <w:rsid w:val="00071C99"/>
    <w:rsid w:val="00074DE4"/>
    <w:rsid w:val="00082594"/>
    <w:rsid w:val="00085518"/>
    <w:rsid w:val="00090F6B"/>
    <w:rsid w:val="00091FE0"/>
    <w:rsid w:val="000A36C3"/>
    <w:rsid w:val="000B5318"/>
    <w:rsid w:val="000B5507"/>
    <w:rsid w:val="000B6257"/>
    <w:rsid w:val="000C14D8"/>
    <w:rsid w:val="000C3CEF"/>
    <w:rsid w:val="000C3FFC"/>
    <w:rsid w:val="000C793F"/>
    <w:rsid w:val="000D004F"/>
    <w:rsid w:val="000D3378"/>
    <w:rsid w:val="000E047F"/>
    <w:rsid w:val="000E5AEC"/>
    <w:rsid w:val="000E63CD"/>
    <w:rsid w:val="000E692B"/>
    <w:rsid w:val="000F072B"/>
    <w:rsid w:val="000F2879"/>
    <w:rsid w:val="000F2E15"/>
    <w:rsid w:val="0010157F"/>
    <w:rsid w:val="00103490"/>
    <w:rsid w:val="001056A6"/>
    <w:rsid w:val="001110D4"/>
    <w:rsid w:val="0011397C"/>
    <w:rsid w:val="00113AD6"/>
    <w:rsid w:val="001150FF"/>
    <w:rsid w:val="001179FC"/>
    <w:rsid w:val="00121F35"/>
    <w:rsid w:val="0013012B"/>
    <w:rsid w:val="0013125E"/>
    <w:rsid w:val="00134859"/>
    <w:rsid w:val="00136CE2"/>
    <w:rsid w:val="00141468"/>
    <w:rsid w:val="0014295F"/>
    <w:rsid w:val="00142D43"/>
    <w:rsid w:val="0014584D"/>
    <w:rsid w:val="00146AA5"/>
    <w:rsid w:val="00146AC1"/>
    <w:rsid w:val="0014723B"/>
    <w:rsid w:val="00147489"/>
    <w:rsid w:val="001479C3"/>
    <w:rsid w:val="00150BAB"/>
    <w:rsid w:val="00154C77"/>
    <w:rsid w:val="001572EF"/>
    <w:rsid w:val="001577D1"/>
    <w:rsid w:val="00161C54"/>
    <w:rsid w:val="0018385A"/>
    <w:rsid w:val="00183BEC"/>
    <w:rsid w:val="0019240D"/>
    <w:rsid w:val="00194935"/>
    <w:rsid w:val="00195F38"/>
    <w:rsid w:val="0019607E"/>
    <w:rsid w:val="001A5D39"/>
    <w:rsid w:val="001A66AA"/>
    <w:rsid w:val="001B0609"/>
    <w:rsid w:val="001B78E2"/>
    <w:rsid w:val="001B7F8C"/>
    <w:rsid w:val="001C18F6"/>
    <w:rsid w:val="001C35CD"/>
    <w:rsid w:val="001C3ED3"/>
    <w:rsid w:val="001C5837"/>
    <w:rsid w:val="001C619B"/>
    <w:rsid w:val="001D0B82"/>
    <w:rsid w:val="001D0BCB"/>
    <w:rsid w:val="001D362D"/>
    <w:rsid w:val="001E3507"/>
    <w:rsid w:val="001E390F"/>
    <w:rsid w:val="001E5600"/>
    <w:rsid w:val="001E78FE"/>
    <w:rsid w:val="001F1996"/>
    <w:rsid w:val="002031FB"/>
    <w:rsid w:val="0020589D"/>
    <w:rsid w:val="00206517"/>
    <w:rsid w:val="0021094E"/>
    <w:rsid w:val="00214AB7"/>
    <w:rsid w:val="00216B46"/>
    <w:rsid w:val="00221630"/>
    <w:rsid w:val="00231AA4"/>
    <w:rsid w:val="00234A74"/>
    <w:rsid w:val="0023567D"/>
    <w:rsid w:val="002411EF"/>
    <w:rsid w:val="00241E8E"/>
    <w:rsid w:val="00244CE4"/>
    <w:rsid w:val="002474E9"/>
    <w:rsid w:val="002527F7"/>
    <w:rsid w:val="00252A81"/>
    <w:rsid w:val="00252B93"/>
    <w:rsid w:val="002614CF"/>
    <w:rsid w:val="002672D3"/>
    <w:rsid w:val="002676E5"/>
    <w:rsid w:val="00267DB3"/>
    <w:rsid w:val="00270AA2"/>
    <w:rsid w:val="00270AC0"/>
    <w:rsid w:val="0027219B"/>
    <w:rsid w:val="002722CD"/>
    <w:rsid w:val="00276207"/>
    <w:rsid w:val="00276481"/>
    <w:rsid w:val="0027755F"/>
    <w:rsid w:val="002800C0"/>
    <w:rsid w:val="00287A5D"/>
    <w:rsid w:val="002910C9"/>
    <w:rsid w:val="00292C91"/>
    <w:rsid w:val="002930A7"/>
    <w:rsid w:val="002964C2"/>
    <w:rsid w:val="00296953"/>
    <w:rsid w:val="002A0B42"/>
    <w:rsid w:val="002A158C"/>
    <w:rsid w:val="002A1A97"/>
    <w:rsid w:val="002B014C"/>
    <w:rsid w:val="002B03C5"/>
    <w:rsid w:val="002B0F43"/>
    <w:rsid w:val="002B199E"/>
    <w:rsid w:val="002B3099"/>
    <w:rsid w:val="002B540A"/>
    <w:rsid w:val="002B773F"/>
    <w:rsid w:val="002B7997"/>
    <w:rsid w:val="002C4069"/>
    <w:rsid w:val="002C4DD6"/>
    <w:rsid w:val="002C64CB"/>
    <w:rsid w:val="002D364E"/>
    <w:rsid w:val="002E0F39"/>
    <w:rsid w:val="002E2F75"/>
    <w:rsid w:val="002E4986"/>
    <w:rsid w:val="002F0403"/>
    <w:rsid w:val="002F23D3"/>
    <w:rsid w:val="002F3F28"/>
    <w:rsid w:val="002F7055"/>
    <w:rsid w:val="0030434F"/>
    <w:rsid w:val="003154D7"/>
    <w:rsid w:val="00322452"/>
    <w:rsid w:val="00326793"/>
    <w:rsid w:val="003277EA"/>
    <w:rsid w:val="00333E28"/>
    <w:rsid w:val="003347BA"/>
    <w:rsid w:val="00335527"/>
    <w:rsid w:val="003431B0"/>
    <w:rsid w:val="00344100"/>
    <w:rsid w:val="00344332"/>
    <w:rsid w:val="003443ED"/>
    <w:rsid w:val="003449B0"/>
    <w:rsid w:val="00346EAC"/>
    <w:rsid w:val="00350605"/>
    <w:rsid w:val="0035126E"/>
    <w:rsid w:val="0035191E"/>
    <w:rsid w:val="00353315"/>
    <w:rsid w:val="00357F20"/>
    <w:rsid w:val="00361392"/>
    <w:rsid w:val="003656AA"/>
    <w:rsid w:val="00365DCC"/>
    <w:rsid w:val="00366499"/>
    <w:rsid w:val="003665C4"/>
    <w:rsid w:val="003701F2"/>
    <w:rsid w:val="00370DC4"/>
    <w:rsid w:val="00371686"/>
    <w:rsid w:val="003735A3"/>
    <w:rsid w:val="00376325"/>
    <w:rsid w:val="00381825"/>
    <w:rsid w:val="00383C59"/>
    <w:rsid w:val="00394DA7"/>
    <w:rsid w:val="003952BD"/>
    <w:rsid w:val="00396819"/>
    <w:rsid w:val="00396E02"/>
    <w:rsid w:val="00397DFB"/>
    <w:rsid w:val="00397E13"/>
    <w:rsid w:val="003A09EA"/>
    <w:rsid w:val="003A3EE5"/>
    <w:rsid w:val="003A4B0E"/>
    <w:rsid w:val="003A4F4E"/>
    <w:rsid w:val="003A62AE"/>
    <w:rsid w:val="003B07B2"/>
    <w:rsid w:val="003B152A"/>
    <w:rsid w:val="003B35C3"/>
    <w:rsid w:val="003C2DD5"/>
    <w:rsid w:val="003C65C1"/>
    <w:rsid w:val="003D2E7D"/>
    <w:rsid w:val="003D2E8C"/>
    <w:rsid w:val="003E19E9"/>
    <w:rsid w:val="003E2203"/>
    <w:rsid w:val="003E4A70"/>
    <w:rsid w:val="003F26A8"/>
    <w:rsid w:val="003F2E38"/>
    <w:rsid w:val="003F4AD6"/>
    <w:rsid w:val="003F791E"/>
    <w:rsid w:val="00402AC8"/>
    <w:rsid w:val="00403BB4"/>
    <w:rsid w:val="00404876"/>
    <w:rsid w:val="004144DC"/>
    <w:rsid w:val="00421A5C"/>
    <w:rsid w:val="00424255"/>
    <w:rsid w:val="0042628C"/>
    <w:rsid w:val="0043141C"/>
    <w:rsid w:val="0043264B"/>
    <w:rsid w:val="004336DD"/>
    <w:rsid w:val="00433825"/>
    <w:rsid w:val="004405AF"/>
    <w:rsid w:val="004437CB"/>
    <w:rsid w:val="00445843"/>
    <w:rsid w:val="0045247D"/>
    <w:rsid w:val="00456312"/>
    <w:rsid w:val="00460B94"/>
    <w:rsid w:val="00461005"/>
    <w:rsid w:val="00461A30"/>
    <w:rsid w:val="0046511A"/>
    <w:rsid w:val="00465D57"/>
    <w:rsid w:val="00465E5A"/>
    <w:rsid w:val="00466917"/>
    <w:rsid w:val="00473CDD"/>
    <w:rsid w:val="00473E77"/>
    <w:rsid w:val="00477EC1"/>
    <w:rsid w:val="0048027F"/>
    <w:rsid w:val="004825C3"/>
    <w:rsid w:val="00484448"/>
    <w:rsid w:val="00484ECB"/>
    <w:rsid w:val="00486C1B"/>
    <w:rsid w:val="00487641"/>
    <w:rsid w:val="00490659"/>
    <w:rsid w:val="004923BB"/>
    <w:rsid w:val="00496D44"/>
    <w:rsid w:val="0049730D"/>
    <w:rsid w:val="004A15E4"/>
    <w:rsid w:val="004A2223"/>
    <w:rsid w:val="004A3DC1"/>
    <w:rsid w:val="004A41BA"/>
    <w:rsid w:val="004B3919"/>
    <w:rsid w:val="004C3A00"/>
    <w:rsid w:val="004C587A"/>
    <w:rsid w:val="004D0E88"/>
    <w:rsid w:val="004D2292"/>
    <w:rsid w:val="004D4367"/>
    <w:rsid w:val="004D485A"/>
    <w:rsid w:val="004D656B"/>
    <w:rsid w:val="004D686F"/>
    <w:rsid w:val="004E0F73"/>
    <w:rsid w:val="004E10D2"/>
    <w:rsid w:val="004E5F45"/>
    <w:rsid w:val="004F1243"/>
    <w:rsid w:val="004F2873"/>
    <w:rsid w:val="004F2B99"/>
    <w:rsid w:val="004F5539"/>
    <w:rsid w:val="004F5CDA"/>
    <w:rsid w:val="004F6E85"/>
    <w:rsid w:val="00500200"/>
    <w:rsid w:val="005023E8"/>
    <w:rsid w:val="00502681"/>
    <w:rsid w:val="005029C0"/>
    <w:rsid w:val="00506F5E"/>
    <w:rsid w:val="005239C7"/>
    <w:rsid w:val="00526165"/>
    <w:rsid w:val="00530516"/>
    <w:rsid w:val="005319F5"/>
    <w:rsid w:val="00532378"/>
    <w:rsid w:val="00532F55"/>
    <w:rsid w:val="0053550D"/>
    <w:rsid w:val="0053781E"/>
    <w:rsid w:val="0054107A"/>
    <w:rsid w:val="0054787A"/>
    <w:rsid w:val="00550115"/>
    <w:rsid w:val="0055190F"/>
    <w:rsid w:val="00551E50"/>
    <w:rsid w:val="005540FC"/>
    <w:rsid w:val="00575F81"/>
    <w:rsid w:val="0057736C"/>
    <w:rsid w:val="00580CE0"/>
    <w:rsid w:val="00581CC9"/>
    <w:rsid w:val="00584DCC"/>
    <w:rsid w:val="00585E16"/>
    <w:rsid w:val="005914ED"/>
    <w:rsid w:val="00591E4F"/>
    <w:rsid w:val="00592D3B"/>
    <w:rsid w:val="00593103"/>
    <w:rsid w:val="005944DD"/>
    <w:rsid w:val="0059494A"/>
    <w:rsid w:val="00594D09"/>
    <w:rsid w:val="005A01C6"/>
    <w:rsid w:val="005A475A"/>
    <w:rsid w:val="005A5E49"/>
    <w:rsid w:val="005B03CE"/>
    <w:rsid w:val="005B533E"/>
    <w:rsid w:val="005B5598"/>
    <w:rsid w:val="005C1529"/>
    <w:rsid w:val="005C1AD7"/>
    <w:rsid w:val="005C2B84"/>
    <w:rsid w:val="005C42C9"/>
    <w:rsid w:val="005C6E99"/>
    <w:rsid w:val="005D0A4C"/>
    <w:rsid w:val="005D0AD9"/>
    <w:rsid w:val="005D22B4"/>
    <w:rsid w:val="005D41CC"/>
    <w:rsid w:val="005D5015"/>
    <w:rsid w:val="005D5493"/>
    <w:rsid w:val="005D57B5"/>
    <w:rsid w:val="005D5D3F"/>
    <w:rsid w:val="005D7BD9"/>
    <w:rsid w:val="005E0130"/>
    <w:rsid w:val="005E2657"/>
    <w:rsid w:val="005E3C64"/>
    <w:rsid w:val="005F0837"/>
    <w:rsid w:val="005F5373"/>
    <w:rsid w:val="005F789C"/>
    <w:rsid w:val="00601AE7"/>
    <w:rsid w:val="00601CE6"/>
    <w:rsid w:val="0060213B"/>
    <w:rsid w:val="0060360D"/>
    <w:rsid w:val="0060370A"/>
    <w:rsid w:val="006054FA"/>
    <w:rsid w:val="006061E3"/>
    <w:rsid w:val="00612AE5"/>
    <w:rsid w:val="006155F2"/>
    <w:rsid w:val="00616330"/>
    <w:rsid w:val="006170B6"/>
    <w:rsid w:val="006231AF"/>
    <w:rsid w:val="00623670"/>
    <w:rsid w:val="00625026"/>
    <w:rsid w:val="00625D14"/>
    <w:rsid w:val="0062769F"/>
    <w:rsid w:val="0063164E"/>
    <w:rsid w:val="00634AA8"/>
    <w:rsid w:val="00636F2D"/>
    <w:rsid w:val="006404EB"/>
    <w:rsid w:val="00640FF0"/>
    <w:rsid w:val="00646A25"/>
    <w:rsid w:val="00651C66"/>
    <w:rsid w:val="00654F6E"/>
    <w:rsid w:val="00655D6D"/>
    <w:rsid w:val="00657275"/>
    <w:rsid w:val="00664848"/>
    <w:rsid w:val="00667F83"/>
    <w:rsid w:val="006738C4"/>
    <w:rsid w:val="00674CF5"/>
    <w:rsid w:val="00674E1B"/>
    <w:rsid w:val="006808A2"/>
    <w:rsid w:val="00683C2C"/>
    <w:rsid w:val="006846CE"/>
    <w:rsid w:val="00685B3A"/>
    <w:rsid w:val="006860EF"/>
    <w:rsid w:val="00686A46"/>
    <w:rsid w:val="00693B1F"/>
    <w:rsid w:val="006941C2"/>
    <w:rsid w:val="00694D00"/>
    <w:rsid w:val="006A2CAF"/>
    <w:rsid w:val="006A4564"/>
    <w:rsid w:val="006A4BAC"/>
    <w:rsid w:val="006A75A4"/>
    <w:rsid w:val="006B1D9E"/>
    <w:rsid w:val="006B3E95"/>
    <w:rsid w:val="006B6F4D"/>
    <w:rsid w:val="006C1E34"/>
    <w:rsid w:val="006C3B54"/>
    <w:rsid w:val="006C5019"/>
    <w:rsid w:val="006D00DD"/>
    <w:rsid w:val="006D07B7"/>
    <w:rsid w:val="006D0BA7"/>
    <w:rsid w:val="006D4687"/>
    <w:rsid w:val="006D4BA7"/>
    <w:rsid w:val="006D4FE8"/>
    <w:rsid w:val="006D6C23"/>
    <w:rsid w:val="006E2ED5"/>
    <w:rsid w:val="006E7B18"/>
    <w:rsid w:val="006F0D0B"/>
    <w:rsid w:val="006F23F8"/>
    <w:rsid w:val="006F2C73"/>
    <w:rsid w:val="006F3588"/>
    <w:rsid w:val="00700218"/>
    <w:rsid w:val="007009BB"/>
    <w:rsid w:val="0070637B"/>
    <w:rsid w:val="00707E7F"/>
    <w:rsid w:val="0071137F"/>
    <w:rsid w:val="00712A10"/>
    <w:rsid w:val="00712B9F"/>
    <w:rsid w:val="00714D61"/>
    <w:rsid w:val="00722525"/>
    <w:rsid w:val="00723231"/>
    <w:rsid w:val="00731342"/>
    <w:rsid w:val="00733020"/>
    <w:rsid w:val="00733C82"/>
    <w:rsid w:val="0073758D"/>
    <w:rsid w:val="007421BE"/>
    <w:rsid w:val="00742A05"/>
    <w:rsid w:val="00743AF9"/>
    <w:rsid w:val="00744217"/>
    <w:rsid w:val="00744531"/>
    <w:rsid w:val="00752291"/>
    <w:rsid w:val="00753240"/>
    <w:rsid w:val="00756356"/>
    <w:rsid w:val="007571D9"/>
    <w:rsid w:val="007646CD"/>
    <w:rsid w:val="007647E2"/>
    <w:rsid w:val="00765BC5"/>
    <w:rsid w:val="00766071"/>
    <w:rsid w:val="00770406"/>
    <w:rsid w:val="007730ED"/>
    <w:rsid w:val="00775765"/>
    <w:rsid w:val="00776A30"/>
    <w:rsid w:val="00776C51"/>
    <w:rsid w:val="00777061"/>
    <w:rsid w:val="00793845"/>
    <w:rsid w:val="00794E56"/>
    <w:rsid w:val="00796B4B"/>
    <w:rsid w:val="007A08DD"/>
    <w:rsid w:val="007A1237"/>
    <w:rsid w:val="007A5F69"/>
    <w:rsid w:val="007A7761"/>
    <w:rsid w:val="007B1424"/>
    <w:rsid w:val="007B16C7"/>
    <w:rsid w:val="007B2BB8"/>
    <w:rsid w:val="007B4360"/>
    <w:rsid w:val="007C00B7"/>
    <w:rsid w:val="007C3872"/>
    <w:rsid w:val="007C3ACF"/>
    <w:rsid w:val="007C4531"/>
    <w:rsid w:val="007C52CF"/>
    <w:rsid w:val="007D0E93"/>
    <w:rsid w:val="007D13D4"/>
    <w:rsid w:val="007D22BF"/>
    <w:rsid w:val="007E2EB8"/>
    <w:rsid w:val="007E412F"/>
    <w:rsid w:val="007E7100"/>
    <w:rsid w:val="007F11DC"/>
    <w:rsid w:val="007F2960"/>
    <w:rsid w:val="007F3A72"/>
    <w:rsid w:val="007F4FF9"/>
    <w:rsid w:val="007F585A"/>
    <w:rsid w:val="007F6B70"/>
    <w:rsid w:val="007F7CE2"/>
    <w:rsid w:val="00806BE0"/>
    <w:rsid w:val="00811061"/>
    <w:rsid w:val="00812B08"/>
    <w:rsid w:val="00815124"/>
    <w:rsid w:val="00815879"/>
    <w:rsid w:val="00817005"/>
    <w:rsid w:val="008208DA"/>
    <w:rsid w:val="008310E0"/>
    <w:rsid w:val="00832DC3"/>
    <w:rsid w:val="008348B2"/>
    <w:rsid w:val="00834E4C"/>
    <w:rsid w:val="008364C0"/>
    <w:rsid w:val="008376DC"/>
    <w:rsid w:val="00840054"/>
    <w:rsid w:val="00840D81"/>
    <w:rsid w:val="008418CA"/>
    <w:rsid w:val="00843136"/>
    <w:rsid w:val="008436EC"/>
    <w:rsid w:val="00844EF1"/>
    <w:rsid w:val="0084782B"/>
    <w:rsid w:val="0085304F"/>
    <w:rsid w:val="008548DA"/>
    <w:rsid w:val="00855926"/>
    <w:rsid w:val="008569AD"/>
    <w:rsid w:val="00857EDB"/>
    <w:rsid w:val="00860E16"/>
    <w:rsid w:val="008626A0"/>
    <w:rsid w:val="0086303C"/>
    <w:rsid w:val="008754E8"/>
    <w:rsid w:val="008764FC"/>
    <w:rsid w:val="00883277"/>
    <w:rsid w:val="00883E30"/>
    <w:rsid w:val="00890746"/>
    <w:rsid w:val="008A110D"/>
    <w:rsid w:val="008A203C"/>
    <w:rsid w:val="008A36BD"/>
    <w:rsid w:val="008A3F9C"/>
    <w:rsid w:val="008B3860"/>
    <w:rsid w:val="008B3E17"/>
    <w:rsid w:val="008B51B1"/>
    <w:rsid w:val="008B5B3A"/>
    <w:rsid w:val="008C528B"/>
    <w:rsid w:val="008C64F0"/>
    <w:rsid w:val="008C782B"/>
    <w:rsid w:val="008D70F7"/>
    <w:rsid w:val="008D7AC3"/>
    <w:rsid w:val="008E4821"/>
    <w:rsid w:val="008E6320"/>
    <w:rsid w:val="008E681E"/>
    <w:rsid w:val="008F648B"/>
    <w:rsid w:val="0090042A"/>
    <w:rsid w:val="00900D95"/>
    <w:rsid w:val="00901D07"/>
    <w:rsid w:val="009027E4"/>
    <w:rsid w:val="00904609"/>
    <w:rsid w:val="00912BA1"/>
    <w:rsid w:val="00915BDB"/>
    <w:rsid w:val="00917605"/>
    <w:rsid w:val="009211C5"/>
    <w:rsid w:val="009229B0"/>
    <w:rsid w:val="00923327"/>
    <w:rsid w:val="00925F0D"/>
    <w:rsid w:val="00927E58"/>
    <w:rsid w:val="00931660"/>
    <w:rsid w:val="00942F44"/>
    <w:rsid w:val="00943A58"/>
    <w:rsid w:val="00944CCB"/>
    <w:rsid w:val="00945939"/>
    <w:rsid w:val="009459E4"/>
    <w:rsid w:val="00945CD6"/>
    <w:rsid w:val="0094600C"/>
    <w:rsid w:val="00954A80"/>
    <w:rsid w:val="00956930"/>
    <w:rsid w:val="009602E7"/>
    <w:rsid w:val="00960C67"/>
    <w:rsid w:val="00961196"/>
    <w:rsid w:val="0096166C"/>
    <w:rsid w:val="00961C64"/>
    <w:rsid w:val="00962052"/>
    <w:rsid w:val="00962195"/>
    <w:rsid w:val="009643B9"/>
    <w:rsid w:val="00972E84"/>
    <w:rsid w:val="00976053"/>
    <w:rsid w:val="009761D7"/>
    <w:rsid w:val="0097683A"/>
    <w:rsid w:val="009809C5"/>
    <w:rsid w:val="00982029"/>
    <w:rsid w:val="00983F85"/>
    <w:rsid w:val="00983FB3"/>
    <w:rsid w:val="0098428C"/>
    <w:rsid w:val="00992405"/>
    <w:rsid w:val="009953D5"/>
    <w:rsid w:val="00995B36"/>
    <w:rsid w:val="00996930"/>
    <w:rsid w:val="009A0035"/>
    <w:rsid w:val="009A18FE"/>
    <w:rsid w:val="009A338E"/>
    <w:rsid w:val="009A36D5"/>
    <w:rsid w:val="009A6880"/>
    <w:rsid w:val="009A6F07"/>
    <w:rsid w:val="009B506A"/>
    <w:rsid w:val="009B6DCD"/>
    <w:rsid w:val="009C4753"/>
    <w:rsid w:val="009C5165"/>
    <w:rsid w:val="009C6E56"/>
    <w:rsid w:val="009C72F0"/>
    <w:rsid w:val="009D0C78"/>
    <w:rsid w:val="009D120C"/>
    <w:rsid w:val="009D25D5"/>
    <w:rsid w:val="009D6F35"/>
    <w:rsid w:val="009E03AF"/>
    <w:rsid w:val="009E1C54"/>
    <w:rsid w:val="009E3BDE"/>
    <w:rsid w:val="009E446C"/>
    <w:rsid w:val="009E4854"/>
    <w:rsid w:val="009E6378"/>
    <w:rsid w:val="009F3333"/>
    <w:rsid w:val="009F5B77"/>
    <w:rsid w:val="00A121EA"/>
    <w:rsid w:val="00A12B79"/>
    <w:rsid w:val="00A15BA9"/>
    <w:rsid w:val="00A235B9"/>
    <w:rsid w:val="00A239EE"/>
    <w:rsid w:val="00A3190C"/>
    <w:rsid w:val="00A32F10"/>
    <w:rsid w:val="00A33658"/>
    <w:rsid w:val="00A337C5"/>
    <w:rsid w:val="00A37F34"/>
    <w:rsid w:val="00A451C4"/>
    <w:rsid w:val="00A46592"/>
    <w:rsid w:val="00A5060F"/>
    <w:rsid w:val="00A50ACC"/>
    <w:rsid w:val="00A52690"/>
    <w:rsid w:val="00A55726"/>
    <w:rsid w:val="00A5617A"/>
    <w:rsid w:val="00A64CFA"/>
    <w:rsid w:val="00A728C3"/>
    <w:rsid w:val="00A733C2"/>
    <w:rsid w:val="00A765D9"/>
    <w:rsid w:val="00A77640"/>
    <w:rsid w:val="00A80999"/>
    <w:rsid w:val="00A8192E"/>
    <w:rsid w:val="00A819D8"/>
    <w:rsid w:val="00A837B2"/>
    <w:rsid w:val="00A84158"/>
    <w:rsid w:val="00A84C87"/>
    <w:rsid w:val="00A84CAB"/>
    <w:rsid w:val="00A866AF"/>
    <w:rsid w:val="00A877CE"/>
    <w:rsid w:val="00A926D2"/>
    <w:rsid w:val="00A93256"/>
    <w:rsid w:val="00A938EF"/>
    <w:rsid w:val="00A97D08"/>
    <w:rsid w:val="00AA00A3"/>
    <w:rsid w:val="00AA7D5B"/>
    <w:rsid w:val="00AB10A1"/>
    <w:rsid w:val="00AB2A9C"/>
    <w:rsid w:val="00AB2BF7"/>
    <w:rsid w:val="00AB3D52"/>
    <w:rsid w:val="00AB4318"/>
    <w:rsid w:val="00AB4DF7"/>
    <w:rsid w:val="00AB5373"/>
    <w:rsid w:val="00AB7197"/>
    <w:rsid w:val="00AC6EF9"/>
    <w:rsid w:val="00AD151D"/>
    <w:rsid w:val="00AD2FED"/>
    <w:rsid w:val="00AD6238"/>
    <w:rsid w:val="00AE05AE"/>
    <w:rsid w:val="00AE6094"/>
    <w:rsid w:val="00AE76B8"/>
    <w:rsid w:val="00AF21FE"/>
    <w:rsid w:val="00AF3418"/>
    <w:rsid w:val="00AF4266"/>
    <w:rsid w:val="00AF4372"/>
    <w:rsid w:val="00AF5C79"/>
    <w:rsid w:val="00AF70A4"/>
    <w:rsid w:val="00AF74D2"/>
    <w:rsid w:val="00B011D5"/>
    <w:rsid w:val="00B0311E"/>
    <w:rsid w:val="00B037DF"/>
    <w:rsid w:val="00B05CDF"/>
    <w:rsid w:val="00B11B05"/>
    <w:rsid w:val="00B1275A"/>
    <w:rsid w:val="00B15211"/>
    <w:rsid w:val="00B152AA"/>
    <w:rsid w:val="00B23284"/>
    <w:rsid w:val="00B268A1"/>
    <w:rsid w:val="00B35DA3"/>
    <w:rsid w:val="00B42ADD"/>
    <w:rsid w:val="00B43193"/>
    <w:rsid w:val="00B441D8"/>
    <w:rsid w:val="00B450FB"/>
    <w:rsid w:val="00B50440"/>
    <w:rsid w:val="00B55312"/>
    <w:rsid w:val="00B56D26"/>
    <w:rsid w:val="00B577EC"/>
    <w:rsid w:val="00B60A18"/>
    <w:rsid w:val="00B62F92"/>
    <w:rsid w:val="00B647B4"/>
    <w:rsid w:val="00B661D7"/>
    <w:rsid w:val="00B74A26"/>
    <w:rsid w:val="00B76C10"/>
    <w:rsid w:val="00B77D14"/>
    <w:rsid w:val="00B804EF"/>
    <w:rsid w:val="00B81600"/>
    <w:rsid w:val="00B81A06"/>
    <w:rsid w:val="00B82E7A"/>
    <w:rsid w:val="00B84543"/>
    <w:rsid w:val="00B85384"/>
    <w:rsid w:val="00B85F4B"/>
    <w:rsid w:val="00B86A9D"/>
    <w:rsid w:val="00B87C3E"/>
    <w:rsid w:val="00B87C76"/>
    <w:rsid w:val="00B90422"/>
    <w:rsid w:val="00B91F60"/>
    <w:rsid w:val="00BB24EA"/>
    <w:rsid w:val="00BB3305"/>
    <w:rsid w:val="00BB3D2D"/>
    <w:rsid w:val="00BB3DA3"/>
    <w:rsid w:val="00BB7FF9"/>
    <w:rsid w:val="00BC1674"/>
    <w:rsid w:val="00BC3EEA"/>
    <w:rsid w:val="00BC587C"/>
    <w:rsid w:val="00BC730D"/>
    <w:rsid w:val="00BD1D5B"/>
    <w:rsid w:val="00BE1530"/>
    <w:rsid w:val="00BE15CC"/>
    <w:rsid w:val="00BE3A3B"/>
    <w:rsid w:val="00BE7114"/>
    <w:rsid w:val="00BF256A"/>
    <w:rsid w:val="00BF52B5"/>
    <w:rsid w:val="00BF609C"/>
    <w:rsid w:val="00C055B8"/>
    <w:rsid w:val="00C065CF"/>
    <w:rsid w:val="00C07938"/>
    <w:rsid w:val="00C10E32"/>
    <w:rsid w:val="00C11C52"/>
    <w:rsid w:val="00C130AA"/>
    <w:rsid w:val="00C13686"/>
    <w:rsid w:val="00C14470"/>
    <w:rsid w:val="00C1467F"/>
    <w:rsid w:val="00C16D5C"/>
    <w:rsid w:val="00C170D5"/>
    <w:rsid w:val="00C17533"/>
    <w:rsid w:val="00C2020F"/>
    <w:rsid w:val="00C221B8"/>
    <w:rsid w:val="00C23369"/>
    <w:rsid w:val="00C27C41"/>
    <w:rsid w:val="00C302CB"/>
    <w:rsid w:val="00C3195B"/>
    <w:rsid w:val="00C3291B"/>
    <w:rsid w:val="00C33CB1"/>
    <w:rsid w:val="00C36384"/>
    <w:rsid w:val="00C371A1"/>
    <w:rsid w:val="00C37F96"/>
    <w:rsid w:val="00C432D7"/>
    <w:rsid w:val="00C44D82"/>
    <w:rsid w:val="00C45A44"/>
    <w:rsid w:val="00C473AE"/>
    <w:rsid w:val="00C51B0E"/>
    <w:rsid w:val="00C526B5"/>
    <w:rsid w:val="00C56FB8"/>
    <w:rsid w:val="00C57FA8"/>
    <w:rsid w:val="00C61952"/>
    <w:rsid w:val="00C7014E"/>
    <w:rsid w:val="00C845C6"/>
    <w:rsid w:val="00C84902"/>
    <w:rsid w:val="00C86626"/>
    <w:rsid w:val="00C86B4C"/>
    <w:rsid w:val="00C87682"/>
    <w:rsid w:val="00C92C00"/>
    <w:rsid w:val="00C94295"/>
    <w:rsid w:val="00CA3003"/>
    <w:rsid w:val="00CA6B48"/>
    <w:rsid w:val="00CB0C27"/>
    <w:rsid w:val="00CB1EB9"/>
    <w:rsid w:val="00CB324D"/>
    <w:rsid w:val="00CB4379"/>
    <w:rsid w:val="00CB4B40"/>
    <w:rsid w:val="00CC06FD"/>
    <w:rsid w:val="00CC0C4D"/>
    <w:rsid w:val="00CC1FED"/>
    <w:rsid w:val="00CC2423"/>
    <w:rsid w:val="00CD113C"/>
    <w:rsid w:val="00CD4328"/>
    <w:rsid w:val="00CD599F"/>
    <w:rsid w:val="00CD6C63"/>
    <w:rsid w:val="00CE0851"/>
    <w:rsid w:val="00CE2E38"/>
    <w:rsid w:val="00CE32B6"/>
    <w:rsid w:val="00CE55A8"/>
    <w:rsid w:val="00CF3FB1"/>
    <w:rsid w:val="00CF6583"/>
    <w:rsid w:val="00D015B2"/>
    <w:rsid w:val="00D05606"/>
    <w:rsid w:val="00D07D7E"/>
    <w:rsid w:val="00D11F5E"/>
    <w:rsid w:val="00D12060"/>
    <w:rsid w:val="00D1409E"/>
    <w:rsid w:val="00D1514F"/>
    <w:rsid w:val="00D15E1F"/>
    <w:rsid w:val="00D2126C"/>
    <w:rsid w:val="00D26335"/>
    <w:rsid w:val="00D30F51"/>
    <w:rsid w:val="00D31E55"/>
    <w:rsid w:val="00D374BF"/>
    <w:rsid w:val="00D41869"/>
    <w:rsid w:val="00D44FDE"/>
    <w:rsid w:val="00D45E96"/>
    <w:rsid w:val="00D50898"/>
    <w:rsid w:val="00D52119"/>
    <w:rsid w:val="00D527B3"/>
    <w:rsid w:val="00D529C9"/>
    <w:rsid w:val="00D53A26"/>
    <w:rsid w:val="00D54C91"/>
    <w:rsid w:val="00D56B97"/>
    <w:rsid w:val="00D57DA6"/>
    <w:rsid w:val="00D61608"/>
    <w:rsid w:val="00D63474"/>
    <w:rsid w:val="00D65F26"/>
    <w:rsid w:val="00D671D5"/>
    <w:rsid w:val="00D67930"/>
    <w:rsid w:val="00D67BF4"/>
    <w:rsid w:val="00D712BD"/>
    <w:rsid w:val="00D7381B"/>
    <w:rsid w:val="00D76C4A"/>
    <w:rsid w:val="00D77591"/>
    <w:rsid w:val="00D81C8E"/>
    <w:rsid w:val="00D870A2"/>
    <w:rsid w:val="00D94108"/>
    <w:rsid w:val="00D9551D"/>
    <w:rsid w:val="00D95BD4"/>
    <w:rsid w:val="00D964AD"/>
    <w:rsid w:val="00D96E31"/>
    <w:rsid w:val="00DA40E0"/>
    <w:rsid w:val="00DA45E4"/>
    <w:rsid w:val="00DA474E"/>
    <w:rsid w:val="00DA5EE2"/>
    <w:rsid w:val="00DB278A"/>
    <w:rsid w:val="00DB383C"/>
    <w:rsid w:val="00DB61CB"/>
    <w:rsid w:val="00DB7126"/>
    <w:rsid w:val="00DB7AF0"/>
    <w:rsid w:val="00DC0744"/>
    <w:rsid w:val="00DC07E4"/>
    <w:rsid w:val="00DC138B"/>
    <w:rsid w:val="00DC19C3"/>
    <w:rsid w:val="00DC28C0"/>
    <w:rsid w:val="00DC3F7E"/>
    <w:rsid w:val="00DD1F84"/>
    <w:rsid w:val="00DD2B47"/>
    <w:rsid w:val="00DD32C8"/>
    <w:rsid w:val="00DD61DE"/>
    <w:rsid w:val="00DE2996"/>
    <w:rsid w:val="00DE2BE3"/>
    <w:rsid w:val="00DF438E"/>
    <w:rsid w:val="00E001DC"/>
    <w:rsid w:val="00E01472"/>
    <w:rsid w:val="00E046FB"/>
    <w:rsid w:val="00E05DC7"/>
    <w:rsid w:val="00E07910"/>
    <w:rsid w:val="00E07AA2"/>
    <w:rsid w:val="00E07CF5"/>
    <w:rsid w:val="00E1370A"/>
    <w:rsid w:val="00E137EC"/>
    <w:rsid w:val="00E14674"/>
    <w:rsid w:val="00E156F8"/>
    <w:rsid w:val="00E16312"/>
    <w:rsid w:val="00E23C30"/>
    <w:rsid w:val="00E27B03"/>
    <w:rsid w:val="00E30813"/>
    <w:rsid w:val="00E3167B"/>
    <w:rsid w:val="00E37B7D"/>
    <w:rsid w:val="00E43361"/>
    <w:rsid w:val="00E46238"/>
    <w:rsid w:val="00E464D9"/>
    <w:rsid w:val="00E50747"/>
    <w:rsid w:val="00E5234A"/>
    <w:rsid w:val="00E54E42"/>
    <w:rsid w:val="00E55B74"/>
    <w:rsid w:val="00E64B09"/>
    <w:rsid w:val="00E70C30"/>
    <w:rsid w:val="00E71C1E"/>
    <w:rsid w:val="00E752C8"/>
    <w:rsid w:val="00E75590"/>
    <w:rsid w:val="00E800D5"/>
    <w:rsid w:val="00E80943"/>
    <w:rsid w:val="00E82A84"/>
    <w:rsid w:val="00E82D60"/>
    <w:rsid w:val="00E84C57"/>
    <w:rsid w:val="00E8706B"/>
    <w:rsid w:val="00E90166"/>
    <w:rsid w:val="00E93B4D"/>
    <w:rsid w:val="00E97910"/>
    <w:rsid w:val="00EA3486"/>
    <w:rsid w:val="00EA5131"/>
    <w:rsid w:val="00EA61CE"/>
    <w:rsid w:val="00EB06E4"/>
    <w:rsid w:val="00EB1B29"/>
    <w:rsid w:val="00EB3876"/>
    <w:rsid w:val="00EB49C6"/>
    <w:rsid w:val="00EB782B"/>
    <w:rsid w:val="00EC0D7E"/>
    <w:rsid w:val="00EC2DA2"/>
    <w:rsid w:val="00EC6221"/>
    <w:rsid w:val="00EC63DE"/>
    <w:rsid w:val="00EC6EE4"/>
    <w:rsid w:val="00ED2800"/>
    <w:rsid w:val="00EE0123"/>
    <w:rsid w:val="00EE2690"/>
    <w:rsid w:val="00EE36F6"/>
    <w:rsid w:val="00EE570C"/>
    <w:rsid w:val="00EE5F9E"/>
    <w:rsid w:val="00EF6BB8"/>
    <w:rsid w:val="00F01BF3"/>
    <w:rsid w:val="00F03A27"/>
    <w:rsid w:val="00F06707"/>
    <w:rsid w:val="00F10E34"/>
    <w:rsid w:val="00F11FBA"/>
    <w:rsid w:val="00F221A2"/>
    <w:rsid w:val="00F24D65"/>
    <w:rsid w:val="00F266B7"/>
    <w:rsid w:val="00F27FC4"/>
    <w:rsid w:val="00F306DA"/>
    <w:rsid w:val="00F325A1"/>
    <w:rsid w:val="00F32E68"/>
    <w:rsid w:val="00F36945"/>
    <w:rsid w:val="00F3738F"/>
    <w:rsid w:val="00F40CAA"/>
    <w:rsid w:val="00F41A26"/>
    <w:rsid w:val="00F42263"/>
    <w:rsid w:val="00F46522"/>
    <w:rsid w:val="00F51F7F"/>
    <w:rsid w:val="00F5482C"/>
    <w:rsid w:val="00F61DF7"/>
    <w:rsid w:val="00F63A87"/>
    <w:rsid w:val="00F647C4"/>
    <w:rsid w:val="00F6682B"/>
    <w:rsid w:val="00F67224"/>
    <w:rsid w:val="00F6739C"/>
    <w:rsid w:val="00F7704A"/>
    <w:rsid w:val="00F77652"/>
    <w:rsid w:val="00F81AC8"/>
    <w:rsid w:val="00F828F2"/>
    <w:rsid w:val="00F839AC"/>
    <w:rsid w:val="00F90C3D"/>
    <w:rsid w:val="00F9172D"/>
    <w:rsid w:val="00F92214"/>
    <w:rsid w:val="00F966EB"/>
    <w:rsid w:val="00FA0CB2"/>
    <w:rsid w:val="00FA4FCF"/>
    <w:rsid w:val="00FB072B"/>
    <w:rsid w:val="00FB2344"/>
    <w:rsid w:val="00FB2CAE"/>
    <w:rsid w:val="00FB6D47"/>
    <w:rsid w:val="00FC4C55"/>
    <w:rsid w:val="00FD14FB"/>
    <w:rsid w:val="00FD363C"/>
    <w:rsid w:val="00FD4506"/>
    <w:rsid w:val="00FD6AD9"/>
    <w:rsid w:val="00FE0BEA"/>
    <w:rsid w:val="00FE2E7C"/>
    <w:rsid w:val="00FE4717"/>
    <w:rsid w:val="00FE74C6"/>
    <w:rsid w:val="00FF3265"/>
    <w:rsid w:val="00FF4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semiHidden="0" w:uiPriority="9" w:unhideWhenUsed="0"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BDE"/>
    <w:pPr>
      <w:suppressAutoHyphens/>
    </w:pPr>
    <w:rPr>
      <w:sz w:val="24"/>
      <w:szCs w:val="24"/>
      <w:lang w:eastAsia="ar-SA"/>
    </w:rPr>
  </w:style>
  <w:style w:type="paragraph" w:styleId="Heading1">
    <w:name w:val="heading 1"/>
    <w:basedOn w:val="Normal"/>
    <w:next w:val="Normal"/>
    <w:qFormat/>
    <w:pPr>
      <w:keepNext/>
      <w:numPr>
        <w:numId w:val="1"/>
      </w:numPr>
      <w:spacing w:before="240" w:after="60"/>
      <w:outlineLvl w:val="0"/>
    </w:pPr>
    <w:rPr>
      <w:rFonts w:ascii="Arial Bold" w:hAnsi="Arial Bold" w:cs="Arial"/>
      <w:b/>
      <w:bCs/>
      <w:kern w:val="1"/>
      <w:sz w:val="32"/>
      <w:szCs w:val="32"/>
    </w:rPr>
  </w:style>
  <w:style w:type="paragraph" w:styleId="Heading2">
    <w:name w:val="heading 2"/>
    <w:basedOn w:val="Normal"/>
    <w:next w:val="Normal"/>
    <w:qFormat/>
    <w:pPr>
      <w:keepNext/>
      <w:numPr>
        <w:ilvl w:val="1"/>
        <w:numId w:val="1"/>
      </w:numPr>
      <w:spacing w:after="120"/>
      <w:outlineLvl w:val="1"/>
    </w:pPr>
    <w:rPr>
      <w:rFonts w:ascii="Arial" w:hAnsi="Arial" w:cs="Arial"/>
      <w:b/>
      <w:bCs/>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after="60"/>
      <w:outlineLvl w:val="3"/>
    </w:pPr>
    <w:rPr>
      <w:rFonts w:ascii="Arial" w:hAnsi="Arial"/>
      <w:b/>
      <w:bCs/>
      <w:szCs w:val="28"/>
    </w:rPr>
  </w:style>
  <w:style w:type="paragraph" w:styleId="Heading6">
    <w:name w:val="heading 6"/>
    <w:basedOn w:val="Normal"/>
    <w:next w:val="Normal"/>
    <w:qFormat/>
    <w:pPr>
      <w:numPr>
        <w:ilvl w:val="5"/>
        <w:numId w:val="1"/>
      </w:numPr>
      <w:spacing w:before="240" w:after="60"/>
      <w:outlineLvl w:val="5"/>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rPr>
  </w:style>
  <w:style w:type="character" w:customStyle="1" w:styleId="WW8Num3z0">
    <w:name w:val="WW8Num3z0"/>
    <w:rPr>
      <w:rFonts w:ascii="Symbol" w:hAnsi="Symbol"/>
    </w:rPr>
  </w:style>
  <w:style w:type="character" w:customStyle="1" w:styleId="WW8Num4z0">
    <w:name w:val="WW8Num4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Times New Roman" w:eastAsia="Times New Roman" w:hAnsi="Times New Roman" w:cs="Times New Roman"/>
    </w:rPr>
  </w:style>
  <w:style w:type="character" w:customStyle="1" w:styleId="WW8Num10z0">
    <w:name w:val="WW8Num10z0"/>
    <w:rPr>
      <w:rFonts w:ascii="Wingdings" w:hAnsi="Wingdings"/>
    </w:rPr>
  </w:style>
  <w:style w:type="character" w:customStyle="1" w:styleId="WW8Num12z1">
    <w:name w:val="WW8Num12z1"/>
    <w:rPr>
      <w:rFonts w:ascii="Wingdings" w:hAnsi="Wingdings"/>
    </w:rPr>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4z1">
    <w:name w:val="WW8Num4z1"/>
    <w:rPr>
      <w:rFonts w:ascii="Courier New" w:hAnsi="Courier New"/>
    </w:rPr>
  </w:style>
  <w:style w:type="character" w:customStyle="1" w:styleId="WW8Num4z2">
    <w:name w:val="WW8Num4z2"/>
    <w:rPr>
      <w:rFonts w:ascii="Wingdings" w:hAnsi="Wingdings"/>
    </w:rPr>
  </w:style>
  <w:style w:type="character" w:customStyle="1" w:styleId="WW8Num4z3">
    <w:name w:val="WW8Num4z3"/>
    <w:rPr>
      <w:rFonts w:ascii="Symbol" w:hAnsi="Symbol"/>
    </w:rPr>
  </w:style>
  <w:style w:type="character" w:customStyle="1" w:styleId="WW8Num9z0">
    <w:name w:val="WW8Num9z0"/>
    <w:rPr>
      <w:rFonts w:ascii="Symbol" w:hAnsi="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11z0">
    <w:name w:val="WW8Num11z0"/>
    <w:rPr>
      <w:rFonts w:ascii="Symbol" w:hAnsi="Symbol"/>
      <w:color w:val="auto"/>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Symbol" w:hAnsi="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rPr>
  </w:style>
  <w:style w:type="character" w:customStyle="1" w:styleId="WW8Num17z0">
    <w:name w:val="WW8Num17z0"/>
    <w:rPr>
      <w:rFonts w:ascii="Symbol" w:hAnsi="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8z4">
    <w:name w:val="WW8Num18z4"/>
    <w:rPr>
      <w:rFonts w:ascii="Courier New" w:hAnsi="Courier New"/>
    </w:rPr>
  </w:style>
  <w:style w:type="character" w:customStyle="1" w:styleId="WW8Num19z0">
    <w:name w:val="WW8Num19z0"/>
    <w:rPr>
      <w:rFonts w:ascii="Times New Roman" w:eastAsia="Times New Roman" w:hAnsi="Times New Roman" w:cs="Times New Roman"/>
    </w:rPr>
  </w:style>
  <w:style w:type="character" w:customStyle="1" w:styleId="WW8Num19z1">
    <w:name w:val="WW8Num19z1"/>
    <w:rPr>
      <w:rFonts w:ascii="Courier New" w:hAnsi="Courier New"/>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20z0">
    <w:name w:val="WW8Num20z0"/>
    <w:rPr>
      <w:rFonts w:ascii="Symbol" w:hAnsi="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3z1">
    <w:name w:val="WW8Num23z1"/>
    <w:rPr>
      <w:rFonts w:ascii="Wingdings" w:hAnsi="Wingdings"/>
    </w:rPr>
  </w:style>
  <w:style w:type="character" w:customStyle="1" w:styleId="WW8Num24z1">
    <w:name w:val="WW8Num24z1"/>
    <w:rPr>
      <w:rFonts w:ascii="CG Times" w:hAnsi="CG Times"/>
      <w:sz w:val="20"/>
    </w:rPr>
  </w:style>
  <w:style w:type="character" w:customStyle="1" w:styleId="WW8Num27z0">
    <w:name w:val="WW8Num27z0"/>
    <w:rPr>
      <w:rFonts w:ascii="Wingdings" w:hAnsi="Wingdings"/>
    </w:rPr>
  </w:style>
  <w:style w:type="character" w:customStyle="1" w:styleId="WW8Num27z1">
    <w:name w:val="WW8Num27z1"/>
    <w:rPr>
      <w:rFonts w:ascii="Courier New" w:hAnsi="Courier New" w:cs="Courier New"/>
    </w:rPr>
  </w:style>
  <w:style w:type="character" w:customStyle="1" w:styleId="WW8Num27z3">
    <w:name w:val="WW8Num27z3"/>
    <w:rPr>
      <w:rFonts w:ascii="Symbol" w:hAnsi="Symbol"/>
    </w:rPr>
  </w:style>
  <w:style w:type="character" w:customStyle="1" w:styleId="WW8Num30z1">
    <w:name w:val="WW8Num30z1"/>
    <w:rPr>
      <w:rFonts w:ascii="Wingdings" w:hAnsi="Wingdings"/>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rPr>
  </w:style>
  <w:style w:type="character" w:customStyle="1" w:styleId="WW8Num31z3">
    <w:name w:val="WW8Num31z3"/>
    <w:rPr>
      <w:rFonts w:ascii="Symbol" w:hAnsi="Symbol"/>
    </w:rPr>
  </w:style>
  <w:style w:type="character" w:customStyle="1" w:styleId="Heading1Char">
    <w:name w:val="Heading 1 Char"/>
    <w:rPr>
      <w:rFonts w:ascii="Arial Bold" w:hAnsi="Arial Bold" w:cs="Arial"/>
      <w:b/>
      <w:bCs/>
      <w:kern w:val="1"/>
      <w:sz w:val="32"/>
      <w:szCs w:val="32"/>
    </w:rPr>
  </w:style>
  <w:style w:type="character" w:customStyle="1" w:styleId="Heading3Char">
    <w:name w:val="Heading 3 Char"/>
    <w:rPr>
      <w:rFonts w:ascii="Arial" w:hAnsi="Arial" w:cs="Arial"/>
      <w:b/>
      <w:bCs/>
      <w:sz w:val="28"/>
      <w:szCs w:val="26"/>
    </w:rPr>
  </w:style>
  <w:style w:type="character" w:customStyle="1" w:styleId="BodyText1Char">
    <w:name w:val="Body Text_1 Char"/>
    <w:rPr>
      <w:sz w:val="24"/>
      <w:szCs w:val="24"/>
    </w:rPr>
  </w:style>
  <w:style w:type="character" w:customStyle="1" w:styleId="AWIPStabletextChar">
    <w:name w:val="AWIPS table text Char"/>
    <w:rPr>
      <w:rFonts w:ascii="Arial" w:hAnsi="Arial" w:cs="Arial"/>
      <w:sz w:val="16"/>
      <w:szCs w:val="16"/>
      <w:lang w:val="en-US" w:eastAsia="ar-SA" w:bidi="ar-SA"/>
    </w:rPr>
  </w:style>
  <w:style w:type="character" w:customStyle="1" w:styleId="AWIPStableheadChar">
    <w:name w:val="AWIPS table head Char"/>
    <w:rPr>
      <w:rFonts w:ascii="Arial" w:hAnsi="Arial" w:cs="Arial"/>
      <w:b/>
      <w:color w:val="FFFFFF"/>
      <w:sz w:val="16"/>
      <w:szCs w:val="16"/>
      <w:lang w:val="en-US" w:eastAsia="ar-SA" w:bidi="ar-SA"/>
    </w:rPr>
  </w:style>
  <w:style w:type="character" w:styleId="Hyperlink">
    <w:name w:val="Hyperlink"/>
    <w:uiPriority w:val="99"/>
    <w:rPr>
      <w:color w:val="0000FF"/>
      <w:u w:val="single"/>
    </w:rPr>
  </w:style>
  <w:style w:type="character" w:styleId="PageNumber">
    <w:name w:val="page number"/>
    <w:basedOn w:val="DefaultParagraphFont"/>
  </w:style>
  <w:style w:type="character" w:styleId="CommentReference">
    <w:name w:val="annotation reference"/>
    <w:rPr>
      <w:sz w:val="16"/>
      <w:szCs w:val="16"/>
    </w:rPr>
  </w:style>
  <w:style w:type="character" w:customStyle="1" w:styleId="CharChar">
    <w:name w:val="Char Char"/>
    <w:rPr>
      <w:rFonts w:ascii="Arial" w:hAnsi="Arial" w:cs="Arial"/>
      <w:b/>
      <w:bCs/>
      <w:sz w:val="26"/>
      <w:szCs w:val="26"/>
      <w:lang w:val="en-US" w:eastAsia="ar-SA" w:bidi="ar-SA"/>
    </w:rPr>
  </w:style>
  <w:style w:type="character" w:customStyle="1" w:styleId="TableTitleChar">
    <w:name w:val="Table Title Char"/>
    <w:rPr>
      <w:rFonts w:ascii="TimesNewRoman" w:hAnsi="TimesNewRoman" w:cs="TimesNewRoman"/>
      <w:b/>
      <w:bCs/>
      <w:sz w:val="22"/>
      <w:szCs w:val="18"/>
    </w:rPr>
  </w:style>
  <w:style w:type="character" w:customStyle="1" w:styleId="BlankPage">
    <w:name w:val="Blank Page"/>
  </w:style>
  <w:style w:type="character" w:customStyle="1" w:styleId="FootnoteCharacters">
    <w:name w:val="Footnote Characters"/>
    <w:rPr>
      <w:vertAlign w:val="superscript"/>
    </w:rPr>
  </w:style>
  <w:style w:type="character" w:customStyle="1" w:styleId="moz-txt-tag">
    <w:name w:val="moz-txt-tag"/>
    <w:basedOn w:val="DefaultParagraphFont"/>
  </w:style>
  <w:style w:type="character" w:styleId="FollowedHyperlink">
    <w:name w:val="FollowedHyperlink"/>
    <w:rPr>
      <w:color w:val="800080"/>
      <w:u w:val="single"/>
    </w:rPr>
  </w:style>
  <w:style w:type="character" w:customStyle="1" w:styleId="TitleChar">
    <w:name w:val="Title Char"/>
    <w:rPr>
      <w:rFonts w:ascii="Cambria" w:eastAsia="Times New Roman" w:hAnsi="Cambria" w:cs="Times New Roman"/>
      <w:b/>
      <w:bCs/>
      <w:kern w:val="1"/>
      <w:sz w:val="32"/>
      <w:szCs w:val="32"/>
    </w:rPr>
  </w:style>
  <w:style w:type="character" w:customStyle="1" w:styleId="BodyTextIndentChar">
    <w:name w:val="Body Text Indent Char"/>
    <w:rPr>
      <w:sz w:val="24"/>
      <w:szCs w:val="24"/>
    </w:rPr>
  </w:style>
  <w:style w:type="character" w:customStyle="1" w:styleId="Style1Char">
    <w:name w:val="Style1 Char"/>
    <w:rPr>
      <w:rFonts w:ascii="Courier New" w:hAnsi="Courier New" w:cs="Courier New"/>
      <w:b/>
      <w:sz w:val="18"/>
    </w:rPr>
  </w:style>
  <w:style w:type="character" w:styleId="Strong">
    <w:name w:val="Strong"/>
    <w:qFormat/>
    <w:rPr>
      <w:b/>
      <w:bCs/>
    </w:rPr>
  </w:style>
  <w:style w:type="character" w:styleId="Emphasis">
    <w:name w:val="Emphasis"/>
    <w:qFormat/>
    <w:rPr>
      <w:i/>
    </w:rPr>
  </w:style>
  <w:style w:type="character" w:customStyle="1" w:styleId="BodyText1Char0">
    <w:name w:val="Body Text 1 Char"/>
    <w:rPr>
      <w:sz w:val="24"/>
    </w:rPr>
  </w:style>
  <w:style w:type="paragraph" w:customStyle="1" w:styleId="Heading">
    <w:name w:val="Heading"/>
    <w:basedOn w:val="Normal"/>
    <w:next w:val="BodyText"/>
    <w:pPr>
      <w:keepNext/>
      <w:spacing w:before="240" w:after="120"/>
    </w:pPr>
    <w:rPr>
      <w:rFonts w:ascii="Liberation Sans" w:eastAsia="DejaVu LGC Sans" w:hAnsi="Liberation Sans" w:cs="DejaVu LGC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BodyText1">
    <w:name w:val="Body Text_1"/>
    <w:basedOn w:val="Normal"/>
    <w:pPr>
      <w:spacing w:after="180"/>
    </w:pPr>
  </w:style>
  <w:style w:type="paragraph" w:customStyle="1" w:styleId="AWIPStabletext">
    <w:name w:val="AWIPS table text"/>
    <w:pPr>
      <w:suppressAutoHyphens/>
      <w:spacing w:before="20" w:after="20"/>
    </w:pPr>
    <w:rPr>
      <w:rFonts w:ascii="Arial" w:eastAsia="Arial" w:hAnsi="Arial" w:cs="Arial"/>
      <w:sz w:val="16"/>
      <w:szCs w:val="16"/>
      <w:lang w:eastAsia="ar-SA"/>
    </w:rPr>
  </w:style>
  <w:style w:type="paragraph" w:customStyle="1" w:styleId="AWIPStablehead">
    <w:name w:val="AWIPS table head"/>
    <w:pPr>
      <w:keepNext/>
      <w:suppressAutoHyphens/>
      <w:spacing w:before="40" w:after="40"/>
      <w:jc w:val="center"/>
    </w:pPr>
    <w:rPr>
      <w:rFonts w:ascii="Arial" w:eastAsia="Arial" w:hAnsi="Arial" w:cs="Arial"/>
      <w:b/>
      <w:color w:val="FFFFFF"/>
      <w:sz w:val="16"/>
      <w:szCs w:val="16"/>
      <w:lang w:eastAsia="ar-SA"/>
    </w:rPr>
  </w:style>
  <w:style w:type="paragraph" w:customStyle="1" w:styleId="AWIPSTableSubHead">
    <w:name w:val="AWIPS TableSubHead"/>
    <w:basedOn w:val="AWIPStabletext"/>
    <w:rPr>
      <w:b/>
      <w:color w:val="00007D"/>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Footersecond">
    <w:name w:val="Footer second"/>
    <w:next w:val="Normal"/>
    <w:pPr>
      <w:widowControl w:val="0"/>
      <w:tabs>
        <w:tab w:val="right" w:pos="9360"/>
      </w:tabs>
      <w:suppressAutoHyphens/>
    </w:pPr>
    <w:rPr>
      <w:rFonts w:eastAsia="Arial"/>
      <w:i/>
      <w:sz w:val="18"/>
      <w:szCs w:val="18"/>
      <w:lang w:eastAsia="ar-SA"/>
    </w:rPr>
  </w:style>
  <w:style w:type="paragraph" w:customStyle="1" w:styleId="AWIPTitlePage">
    <w:name w:val="AWIP Title Page"/>
    <w:basedOn w:val="Normal"/>
    <w:pPr>
      <w:jc w:val="center"/>
    </w:pPr>
    <w:rPr>
      <w:b/>
      <w:sz w:val="36"/>
      <w:szCs w:val="36"/>
    </w:rPr>
  </w:style>
  <w:style w:type="paragraph" w:styleId="TOC2">
    <w:name w:val="toc 2"/>
    <w:basedOn w:val="Normal"/>
    <w:next w:val="Normal"/>
    <w:uiPriority w:val="39"/>
    <w:pPr>
      <w:tabs>
        <w:tab w:val="left" w:pos="540"/>
        <w:tab w:val="right" w:leader="dot" w:pos="9350"/>
      </w:tabs>
    </w:pPr>
  </w:style>
  <w:style w:type="paragraph" w:styleId="BalloonText">
    <w:name w:val="Balloon Text"/>
    <w:basedOn w:val="Normal"/>
    <w:rPr>
      <w:rFonts w:ascii="Tahoma" w:hAnsi="Tahoma" w:cs="Tahoma"/>
      <w:sz w:val="16"/>
      <w:szCs w:val="16"/>
    </w:rPr>
  </w:style>
  <w:style w:type="paragraph" w:styleId="TOC1">
    <w:name w:val="toc 1"/>
    <w:basedOn w:val="Normal"/>
    <w:next w:val="Normal"/>
    <w:uiPriority w:val="39"/>
    <w:rPr>
      <w:sz w:val="22"/>
    </w:rPr>
  </w:style>
  <w:style w:type="paragraph" w:customStyle="1" w:styleId="ReportTitle">
    <w:name w:val="Report Title"/>
    <w:basedOn w:val="Heading1"/>
    <w:pPr>
      <w:numPr>
        <w:numId w:val="0"/>
      </w:numPr>
      <w:spacing w:before="0" w:after="180"/>
    </w:pPr>
    <w:rPr>
      <w:sz w:val="36"/>
    </w:rPr>
  </w:style>
  <w:style w:type="paragraph" w:styleId="Index1">
    <w:name w:val="index 1"/>
    <w:basedOn w:val="Normal"/>
    <w:next w:val="Normal"/>
    <w:pPr>
      <w:ind w:left="240" w:hanging="240"/>
    </w:pPr>
  </w:style>
  <w:style w:type="paragraph" w:styleId="TOC3">
    <w:name w:val="toc 3"/>
    <w:basedOn w:val="Normal"/>
    <w:next w:val="Normal"/>
    <w:uiPriority w:val="39"/>
    <w:pPr>
      <w:tabs>
        <w:tab w:val="right" w:leader="dot" w:pos="9350"/>
      </w:tabs>
    </w:pPr>
  </w:style>
  <w:style w:type="paragraph" w:styleId="TableofFigures">
    <w:name w:val="table of figures"/>
    <w:basedOn w:val="Normal"/>
    <w:next w:val="Normal"/>
    <w:uiPriority w:val="99"/>
    <w:rPr>
      <w:b/>
      <w:sz w:val="22"/>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customStyle="1" w:styleId="TableTitle">
    <w:name w:val="Table Title"/>
    <w:basedOn w:val="Normal"/>
    <w:pPr>
      <w:autoSpaceDE w:val="0"/>
      <w:spacing w:after="40"/>
    </w:pPr>
    <w:rPr>
      <w:rFonts w:ascii="TimesNewRoman" w:hAnsi="TimesNewRoman" w:cs="TimesNewRoman"/>
      <w:b/>
      <w:bCs/>
      <w:sz w:val="22"/>
      <w:szCs w:val="18"/>
    </w:rPr>
  </w:style>
  <w:style w:type="paragraph" w:customStyle="1" w:styleId="TableText">
    <w:name w:val="Table Text"/>
    <w:basedOn w:val="Normal"/>
    <w:pPr>
      <w:autoSpaceDE w:val="0"/>
      <w:spacing w:before="20" w:after="20"/>
    </w:pPr>
    <w:rPr>
      <w:rFonts w:ascii="Arial Narrow" w:hAnsi="Arial Narrow" w:cs="TimesNewRoman"/>
      <w:bCs/>
      <w:sz w:val="22"/>
      <w:szCs w:val="18"/>
    </w:rPr>
  </w:style>
  <w:style w:type="paragraph" w:customStyle="1" w:styleId="Tableheading">
    <w:name w:val="Table heading"/>
    <w:basedOn w:val="TableText"/>
    <w:pPr>
      <w:spacing w:before="40" w:after="40"/>
      <w:jc w:val="center"/>
    </w:pPr>
    <w:rPr>
      <w:b/>
      <w:bCs w:val="0"/>
    </w:rPr>
  </w:style>
  <w:style w:type="paragraph" w:styleId="ListBullet">
    <w:name w:val="List Bullet"/>
    <w:basedOn w:val="Normal"/>
    <w:pPr>
      <w:numPr>
        <w:numId w:val="2"/>
      </w:numPr>
      <w:spacing w:after="60"/>
    </w:pPr>
  </w:style>
  <w:style w:type="paragraph" w:customStyle="1" w:styleId="FigureTitle">
    <w:name w:val="Figure Title"/>
    <w:basedOn w:val="TableTitle"/>
    <w:rsid w:val="000D3378"/>
    <w:pPr>
      <w:spacing w:after="120"/>
    </w:pPr>
    <w:rPr>
      <w:rFonts w:ascii="Arial" w:hAnsi="Arial"/>
    </w:rPr>
  </w:style>
  <w:style w:type="paragraph" w:styleId="PlainText">
    <w:name w:val="Plain Text"/>
    <w:basedOn w:val="Normal"/>
    <w:rPr>
      <w:rFonts w:ascii="Courier New" w:hAnsi="Courier New" w:cs="Courier New"/>
      <w:sz w:val="20"/>
      <w:szCs w:val="20"/>
    </w:rPr>
  </w:style>
  <w:style w:type="paragraph" w:styleId="FootnoteText">
    <w:name w:val="footnote text"/>
    <w:basedOn w:val="Normal"/>
    <w:rPr>
      <w:sz w:val="20"/>
      <w:szCs w:val="20"/>
    </w:rPr>
  </w:style>
  <w:style w:type="paragraph" w:customStyle="1" w:styleId="Bullet10">
    <w:name w:val="Bullet1"/>
    <w:basedOn w:val="Normal"/>
    <w:pPr>
      <w:tabs>
        <w:tab w:val="num" w:pos="360"/>
      </w:tabs>
      <w:ind w:left="360" w:hanging="360"/>
    </w:pPr>
  </w:style>
  <w:style w:type="paragraph" w:customStyle="1" w:styleId="Bullet1">
    <w:name w:val="Bullet 1"/>
    <w:basedOn w:val="Normal"/>
    <w:pPr>
      <w:numPr>
        <w:numId w:val="8"/>
      </w:numPr>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odyTextIndent3">
    <w:name w:val="Body Text Indent 3"/>
    <w:basedOn w:val="Normal"/>
    <w:pPr>
      <w:spacing w:after="120"/>
      <w:ind w:left="360"/>
    </w:pPr>
    <w:rPr>
      <w:sz w:val="16"/>
      <w:szCs w:val="16"/>
    </w:rPr>
  </w:style>
  <w:style w:type="paragraph" w:styleId="BodyText2">
    <w:name w:val="Body Text 2"/>
    <w:basedOn w:val="Normal"/>
    <w:pPr>
      <w:spacing w:after="120" w:line="480" w:lineRule="auto"/>
    </w:pPr>
  </w:style>
  <w:style w:type="paragraph" w:customStyle="1" w:styleId="NumberedList">
    <w:name w:val="Numbered List"/>
    <w:basedOn w:val="Normal"/>
    <w:pPr>
      <w:numPr>
        <w:numId w:val="5"/>
      </w:numPr>
    </w:pPr>
  </w:style>
  <w:style w:type="paragraph" w:customStyle="1" w:styleId="BulletedList">
    <w:name w:val="Bulleted List"/>
    <w:basedOn w:val="Normal"/>
    <w:pPr>
      <w:widowControl w:val="0"/>
      <w:numPr>
        <w:numId w:val="3"/>
      </w:numPr>
      <w:autoSpaceDE w:val="0"/>
      <w:spacing w:after="120"/>
    </w:pPr>
  </w:style>
  <w:style w:type="paragraph" w:customStyle="1" w:styleId="BulletedList2dLevel">
    <w:name w:val="Bulleted List 2d Level"/>
    <w:basedOn w:val="BulletedList"/>
    <w:pPr>
      <w:numPr>
        <w:numId w:val="4"/>
      </w:numPr>
      <w:spacing w:after="60"/>
    </w:pPr>
  </w:style>
  <w:style w:type="paragraph" w:customStyle="1" w:styleId="Subheading">
    <w:name w:val="Subheading"/>
    <w:basedOn w:val="BodyText1"/>
    <w:rPr>
      <w:rFonts w:ascii="Arial" w:hAnsi="Arial"/>
      <w:b/>
      <w:bCs/>
    </w:rPr>
  </w:style>
  <w:style w:type="paragraph" w:customStyle="1" w:styleId="ListBulletLast">
    <w:name w:val="List Bullet Last"/>
    <w:basedOn w:val="ListBullet"/>
    <w:pPr>
      <w:numPr>
        <w:numId w:val="7"/>
      </w:numPr>
      <w:spacing w:after="180"/>
    </w:pPr>
  </w:style>
  <w:style w:type="paragraph" w:customStyle="1" w:styleId="Foreword">
    <w:name w:val="Foreword"/>
    <w:basedOn w:val="Normal"/>
    <w:pPr>
      <w:keepNext/>
      <w:spacing w:after="180"/>
      <w:jc w:val="center"/>
    </w:pPr>
    <w:rPr>
      <w:rFonts w:ascii="Arial Bold" w:hAnsi="Arial Bold" w:cs="Arial"/>
      <w:b/>
      <w:bCs/>
      <w:kern w:val="1"/>
      <w:sz w:val="28"/>
      <w:szCs w:val="28"/>
    </w:rPr>
  </w:style>
  <w:style w:type="paragraph" w:customStyle="1" w:styleId="BodyText10">
    <w:name w:val="Body Text 1"/>
    <w:basedOn w:val="Normal"/>
    <w:pPr>
      <w:spacing w:before="60" w:after="60"/>
      <w:jc w:val="both"/>
    </w:pPr>
    <w:rPr>
      <w:szCs w:val="20"/>
    </w:rPr>
  </w:style>
  <w:style w:type="paragraph" w:customStyle="1" w:styleId="Columnheader">
    <w:name w:val="Column header"/>
    <w:basedOn w:val="Normal"/>
    <w:pPr>
      <w:spacing w:before="120" w:after="60"/>
      <w:jc w:val="center"/>
    </w:pPr>
    <w:rPr>
      <w:rFonts w:ascii="Arial" w:hAnsi="Arial"/>
      <w:b/>
      <w:caps/>
      <w:szCs w:val="20"/>
    </w:rPr>
  </w:style>
  <w:style w:type="paragraph" w:customStyle="1" w:styleId="Columnbodytextleft">
    <w:name w:val="Column body text left"/>
    <w:basedOn w:val="Normal"/>
    <w:next w:val="Normal"/>
    <w:pPr>
      <w:keepLines/>
      <w:spacing w:before="60"/>
    </w:pPr>
    <w:rPr>
      <w:color w:val="000000"/>
      <w:szCs w:val="20"/>
    </w:rPr>
  </w:style>
  <w:style w:type="paragraph" w:customStyle="1" w:styleId="Columnbodytextcenter">
    <w:name w:val="Column body text center"/>
    <w:basedOn w:val="Normal"/>
    <w:pPr>
      <w:spacing w:before="60" w:after="60"/>
    </w:pPr>
    <w:rPr>
      <w:szCs w:val="20"/>
    </w:rPr>
  </w:style>
  <w:style w:type="paragraph" w:styleId="Subtitle">
    <w:name w:val="Subtitle"/>
    <w:basedOn w:val="Normal"/>
    <w:next w:val="BodyText"/>
    <w:qFormat/>
    <w:pPr>
      <w:keepLines/>
      <w:spacing w:line="230" w:lineRule="exact"/>
    </w:pPr>
    <w:rPr>
      <w:rFonts w:ascii="Arial" w:hAnsi="Arial"/>
      <w:b/>
      <w:bCs/>
      <w:sz w:val="26"/>
      <w:szCs w:val="22"/>
    </w:rPr>
  </w:style>
  <w:style w:type="paragraph" w:styleId="BodyTextFirstIndent">
    <w:name w:val="Body Text First Indent"/>
    <w:basedOn w:val="BodyText"/>
    <w:pPr>
      <w:ind w:firstLine="210"/>
    </w:pPr>
  </w:style>
  <w:style w:type="paragraph" w:styleId="Title">
    <w:name w:val="Title"/>
    <w:basedOn w:val="Normal"/>
    <w:next w:val="Normal"/>
    <w:qFormat/>
    <w:pPr>
      <w:spacing w:before="240" w:after="60"/>
      <w:jc w:val="center"/>
    </w:pPr>
    <w:rPr>
      <w:rFonts w:ascii="Cambria" w:hAnsi="Cambria"/>
      <w:b/>
      <w:bCs/>
      <w:kern w:val="1"/>
      <w:sz w:val="32"/>
      <w:szCs w:val="32"/>
    </w:rPr>
  </w:style>
  <w:style w:type="paragraph" w:styleId="BodyTextIndent">
    <w:name w:val="Body Text Indent"/>
    <w:basedOn w:val="Normal"/>
    <w:pPr>
      <w:spacing w:after="120"/>
      <w:ind w:left="360"/>
    </w:pPr>
  </w:style>
  <w:style w:type="paragraph" w:customStyle="1" w:styleId="Columnbodytextleft11pt">
    <w:name w:val="Column body text left 11 pt"/>
    <w:basedOn w:val="Normal"/>
    <w:pPr>
      <w:keepLines/>
      <w:spacing w:before="60"/>
    </w:pPr>
    <w:rPr>
      <w:b/>
      <w:color w:val="000000"/>
      <w:sz w:val="22"/>
      <w:szCs w:val="20"/>
    </w:rPr>
  </w:style>
  <w:style w:type="paragraph" w:customStyle="1" w:styleId="Style1">
    <w:name w:val="Style1"/>
    <w:basedOn w:val="PlainText"/>
    <w:rPr>
      <w:b/>
      <w:sz w:val="18"/>
    </w:rPr>
  </w:style>
  <w:style w:type="paragraph" w:customStyle="1" w:styleId="TableText0">
    <w:name w:val="TableText"/>
    <w:pPr>
      <w:keepNext/>
      <w:suppressAutoHyphens/>
      <w:spacing w:before="20" w:after="20"/>
    </w:pPr>
    <w:rPr>
      <w:rFonts w:ascii="Arial" w:eastAsia="Arial" w:hAnsi="Arial"/>
      <w:sz w:val="18"/>
      <w:lang w:eastAsia="ar-SA"/>
    </w:rPr>
  </w:style>
  <w:style w:type="paragraph" w:customStyle="1" w:styleId="WW-Default">
    <w:name w:val="WW-Default"/>
    <w:pPr>
      <w:widowControl w:val="0"/>
      <w:suppressAutoHyphens/>
      <w:autoSpaceDE w:val="0"/>
    </w:pPr>
    <w:rPr>
      <w:rFonts w:eastAsia="Arial"/>
      <w:color w:val="000000"/>
      <w:sz w:val="24"/>
      <w:szCs w:val="24"/>
      <w:lang w:eastAsia="ar-SA"/>
    </w:rPr>
  </w:style>
  <w:style w:type="paragraph" w:styleId="Revision">
    <w:name w:val="Revision"/>
    <w:pPr>
      <w:suppressAutoHyphens/>
    </w:pPr>
    <w:rPr>
      <w:rFonts w:eastAsia="Arial"/>
      <w:sz w:val="24"/>
      <w:szCs w:val="24"/>
      <w:lang w:eastAsia="ar-SA"/>
    </w:rPr>
  </w:style>
  <w:style w:type="paragraph" w:customStyle="1" w:styleId="Level3">
    <w:name w:val="Level3"/>
    <w:basedOn w:val="Normal"/>
    <w:pPr>
      <w:widowControl w:val="0"/>
      <w:autoSpaceDE w:val="0"/>
    </w:pPr>
    <w:rPr>
      <w:b/>
      <w:bCs/>
    </w:rPr>
  </w:style>
  <w:style w:type="paragraph" w:styleId="NormalWeb">
    <w:name w:val="Normal (Web)"/>
    <w:basedOn w:val="Normal"/>
    <w:pPr>
      <w:spacing w:before="280" w:after="280"/>
    </w:pPr>
  </w:style>
  <w:style w:type="paragraph" w:customStyle="1" w:styleId="TableContents">
    <w:name w:val="Table Contents"/>
    <w:basedOn w:val="Normal"/>
    <w:pPr>
      <w:suppressLineNumbers/>
    </w:pPr>
  </w:style>
  <w:style w:type="paragraph" w:customStyle="1" w:styleId="TableHeading0">
    <w:name w:val="Table Heading"/>
    <w:basedOn w:val="Normal"/>
    <w:pPr>
      <w:keepNext/>
      <w:spacing w:before="40" w:after="40"/>
      <w:jc w:val="center"/>
    </w:pPr>
    <w:rPr>
      <w:rFonts w:ascii="Arial Narrow" w:hAnsi="Arial Narrow"/>
      <w:b/>
      <w:sz w:val="22"/>
      <w:szCs w:val="20"/>
    </w:rPr>
  </w:style>
  <w:style w:type="paragraph" w:customStyle="1" w:styleId="tabletext1">
    <w:name w:val="tabletext"/>
    <w:basedOn w:val="Normal"/>
    <w:pPr>
      <w:spacing w:before="20" w:after="20"/>
    </w:pPr>
    <w:rPr>
      <w:rFonts w:ascii="Arial Narrow" w:hAnsi="Arial Narrow"/>
      <w:sz w:val="22"/>
    </w:rPr>
  </w:style>
  <w:style w:type="paragraph" w:styleId="TOC4">
    <w:name w:val="toc 4"/>
    <w:basedOn w:val="Index"/>
    <w:pPr>
      <w:tabs>
        <w:tab w:val="right" w:leader="dot" w:pos="10821"/>
      </w:tabs>
      <w:ind w:left="849"/>
    </w:pPr>
  </w:style>
  <w:style w:type="paragraph" w:styleId="TOC5">
    <w:name w:val="toc 5"/>
    <w:basedOn w:val="Index"/>
    <w:pPr>
      <w:tabs>
        <w:tab w:val="right" w:leader="dot" w:pos="11104"/>
      </w:tabs>
      <w:ind w:left="1132"/>
    </w:pPr>
  </w:style>
  <w:style w:type="paragraph" w:styleId="TOC6">
    <w:name w:val="toc 6"/>
    <w:basedOn w:val="Index"/>
    <w:pPr>
      <w:tabs>
        <w:tab w:val="right" w:leader="dot" w:pos="11387"/>
      </w:tabs>
      <w:ind w:left="1415"/>
    </w:pPr>
  </w:style>
  <w:style w:type="paragraph" w:styleId="TOC7">
    <w:name w:val="toc 7"/>
    <w:basedOn w:val="Index"/>
    <w:pPr>
      <w:tabs>
        <w:tab w:val="right" w:leader="dot" w:pos="11670"/>
      </w:tabs>
      <w:ind w:left="1698"/>
    </w:pPr>
  </w:style>
  <w:style w:type="paragraph" w:styleId="TOC8">
    <w:name w:val="toc 8"/>
    <w:basedOn w:val="Index"/>
    <w:pPr>
      <w:tabs>
        <w:tab w:val="right" w:leader="dot" w:pos="11953"/>
      </w:tabs>
      <w:ind w:left="1981"/>
    </w:pPr>
  </w:style>
  <w:style w:type="paragraph" w:styleId="TOC9">
    <w:name w:val="toc 9"/>
    <w:basedOn w:val="Index"/>
    <w:pPr>
      <w:tabs>
        <w:tab w:val="right" w:leader="dot" w:pos="12236"/>
      </w:tabs>
      <w:ind w:left="2264"/>
    </w:pPr>
  </w:style>
  <w:style w:type="paragraph" w:customStyle="1" w:styleId="Contents10">
    <w:name w:val="Contents 10"/>
    <w:basedOn w:val="Index"/>
    <w:pPr>
      <w:tabs>
        <w:tab w:val="right" w:leader="dot" w:pos="12519"/>
      </w:tabs>
      <w:ind w:left="2547"/>
    </w:pPr>
  </w:style>
  <w:style w:type="paragraph" w:customStyle="1" w:styleId="Framecontents">
    <w:name w:val="Frame contents"/>
    <w:basedOn w:val="BodyText"/>
  </w:style>
  <w:style w:type="paragraph" w:styleId="ListParagraph">
    <w:name w:val="List Paragraph"/>
    <w:basedOn w:val="Normal"/>
    <w:uiPriority w:val="34"/>
    <w:qFormat/>
    <w:rsid w:val="00A926D2"/>
    <w:pPr>
      <w:ind w:left="720"/>
    </w:pPr>
  </w:style>
  <w:style w:type="table" w:styleId="TableGrid">
    <w:name w:val="Table Grid"/>
    <w:basedOn w:val="TableNormal"/>
    <w:uiPriority w:val="59"/>
    <w:rsid w:val="0027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e1Bullet">
    <w:name w:val="Note 1 Bullet"/>
    <w:basedOn w:val="Normal"/>
    <w:rsid w:val="00723231"/>
    <w:pPr>
      <w:numPr>
        <w:numId w:val="6"/>
      </w:numPr>
      <w:tabs>
        <w:tab w:val="left" w:pos="0"/>
      </w:tabs>
      <w:spacing w:line="240" w:lineRule="atLeast"/>
      <w:ind w:right="720"/>
    </w:pPr>
    <w:rPr>
      <w:rFonts w:ascii="Arial" w:eastAsia="Arial" w:hAnsi="Arial" w:cs="Arial"/>
      <w:szCs w:val="20"/>
    </w:rPr>
  </w:style>
  <w:style w:type="paragraph" w:customStyle="1" w:styleId="StyleHeading1Heading1-MUOSTimesNewRoman">
    <w:name w:val="Style Heading 1Heading 1-MUOS + Times New Roman"/>
    <w:basedOn w:val="Heading1"/>
    <w:rsid w:val="00723231"/>
    <w:pPr>
      <w:keepNext w:val="0"/>
      <w:pageBreakBefore/>
      <w:spacing w:before="120" w:after="120" w:line="280" w:lineRule="exact"/>
    </w:pPr>
    <w:rPr>
      <w:rFonts w:ascii="Times New Roman" w:hAnsi="Times New Roman"/>
      <w:cap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semiHidden="0" w:uiPriority="9" w:unhideWhenUsed="0"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semiHidden="0" w:uiPriority="35" w:unhideWhenUsed="0"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BDE"/>
    <w:pPr>
      <w:suppressAutoHyphens/>
    </w:pPr>
    <w:rPr>
      <w:sz w:val="24"/>
      <w:szCs w:val="24"/>
      <w:lang w:eastAsia="ar-SA"/>
    </w:rPr>
  </w:style>
  <w:style w:type="paragraph" w:styleId="Heading1">
    <w:name w:val="heading 1"/>
    <w:basedOn w:val="Normal"/>
    <w:next w:val="Normal"/>
    <w:qFormat/>
    <w:pPr>
      <w:keepNext/>
      <w:numPr>
        <w:numId w:val="1"/>
      </w:numPr>
      <w:spacing w:before="240" w:after="60"/>
      <w:outlineLvl w:val="0"/>
    </w:pPr>
    <w:rPr>
      <w:rFonts w:ascii="Arial Bold" w:hAnsi="Arial Bold" w:cs="Arial"/>
      <w:b/>
      <w:bCs/>
      <w:kern w:val="1"/>
      <w:sz w:val="32"/>
      <w:szCs w:val="32"/>
    </w:rPr>
  </w:style>
  <w:style w:type="paragraph" w:styleId="Heading2">
    <w:name w:val="heading 2"/>
    <w:basedOn w:val="Normal"/>
    <w:next w:val="Normal"/>
    <w:qFormat/>
    <w:pPr>
      <w:keepNext/>
      <w:numPr>
        <w:ilvl w:val="1"/>
        <w:numId w:val="1"/>
      </w:numPr>
      <w:spacing w:after="120"/>
      <w:outlineLvl w:val="1"/>
    </w:pPr>
    <w:rPr>
      <w:rFonts w:ascii="Arial" w:hAnsi="Arial" w:cs="Arial"/>
      <w:b/>
      <w:bCs/>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after="60"/>
      <w:outlineLvl w:val="3"/>
    </w:pPr>
    <w:rPr>
      <w:rFonts w:ascii="Arial" w:hAnsi="Arial"/>
      <w:b/>
      <w:bCs/>
      <w:szCs w:val="28"/>
    </w:rPr>
  </w:style>
  <w:style w:type="paragraph" w:styleId="Heading6">
    <w:name w:val="heading 6"/>
    <w:basedOn w:val="Normal"/>
    <w:next w:val="Normal"/>
    <w:qFormat/>
    <w:pPr>
      <w:numPr>
        <w:ilvl w:val="5"/>
        <w:numId w:val="1"/>
      </w:numPr>
      <w:spacing w:before="240" w:after="60"/>
      <w:outlineLvl w:val="5"/>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rPr>
  </w:style>
  <w:style w:type="character" w:customStyle="1" w:styleId="WW8Num3z0">
    <w:name w:val="WW8Num3z0"/>
    <w:rPr>
      <w:rFonts w:ascii="Symbol" w:hAnsi="Symbol"/>
    </w:rPr>
  </w:style>
  <w:style w:type="character" w:customStyle="1" w:styleId="WW8Num4z0">
    <w:name w:val="WW8Num4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Times New Roman" w:eastAsia="Times New Roman" w:hAnsi="Times New Roman" w:cs="Times New Roman"/>
    </w:rPr>
  </w:style>
  <w:style w:type="character" w:customStyle="1" w:styleId="WW8Num10z0">
    <w:name w:val="WW8Num10z0"/>
    <w:rPr>
      <w:rFonts w:ascii="Wingdings" w:hAnsi="Wingdings"/>
    </w:rPr>
  </w:style>
  <w:style w:type="character" w:customStyle="1" w:styleId="WW8Num12z1">
    <w:name w:val="WW8Num12z1"/>
    <w:rPr>
      <w:rFonts w:ascii="Wingdings" w:hAnsi="Wingdings"/>
    </w:rPr>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4z1">
    <w:name w:val="WW8Num4z1"/>
    <w:rPr>
      <w:rFonts w:ascii="Courier New" w:hAnsi="Courier New"/>
    </w:rPr>
  </w:style>
  <w:style w:type="character" w:customStyle="1" w:styleId="WW8Num4z2">
    <w:name w:val="WW8Num4z2"/>
    <w:rPr>
      <w:rFonts w:ascii="Wingdings" w:hAnsi="Wingdings"/>
    </w:rPr>
  </w:style>
  <w:style w:type="character" w:customStyle="1" w:styleId="WW8Num4z3">
    <w:name w:val="WW8Num4z3"/>
    <w:rPr>
      <w:rFonts w:ascii="Symbol" w:hAnsi="Symbol"/>
    </w:rPr>
  </w:style>
  <w:style w:type="character" w:customStyle="1" w:styleId="WW8Num9z0">
    <w:name w:val="WW8Num9z0"/>
    <w:rPr>
      <w:rFonts w:ascii="Symbol" w:hAnsi="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11z0">
    <w:name w:val="WW8Num11z0"/>
    <w:rPr>
      <w:rFonts w:ascii="Symbol" w:hAnsi="Symbol"/>
      <w:color w:val="auto"/>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Symbol" w:hAnsi="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rPr>
  </w:style>
  <w:style w:type="character" w:customStyle="1" w:styleId="WW8Num17z0">
    <w:name w:val="WW8Num17z0"/>
    <w:rPr>
      <w:rFonts w:ascii="Symbol" w:hAnsi="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8z4">
    <w:name w:val="WW8Num18z4"/>
    <w:rPr>
      <w:rFonts w:ascii="Courier New" w:hAnsi="Courier New"/>
    </w:rPr>
  </w:style>
  <w:style w:type="character" w:customStyle="1" w:styleId="WW8Num19z0">
    <w:name w:val="WW8Num19z0"/>
    <w:rPr>
      <w:rFonts w:ascii="Times New Roman" w:eastAsia="Times New Roman" w:hAnsi="Times New Roman" w:cs="Times New Roman"/>
    </w:rPr>
  </w:style>
  <w:style w:type="character" w:customStyle="1" w:styleId="WW8Num19z1">
    <w:name w:val="WW8Num19z1"/>
    <w:rPr>
      <w:rFonts w:ascii="Courier New" w:hAnsi="Courier New"/>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20z0">
    <w:name w:val="WW8Num20z0"/>
    <w:rPr>
      <w:rFonts w:ascii="Symbol" w:hAnsi="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3z1">
    <w:name w:val="WW8Num23z1"/>
    <w:rPr>
      <w:rFonts w:ascii="Wingdings" w:hAnsi="Wingdings"/>
    </w:rPr>
  </w:style>
  <w:style w:type="character" w:customStyle="1" w:styleId="WW8Num24z1">
    <w:name w:val="WW8Num24z1"/>
    <w:rPr>
      <w:rFonts w:ascii="CG Times" w:hAnsi="CG Times"/>
      <w:sz w:val="20"/>
    </w:rPr>
  </w:style>
  <w:style w:type="character" w:customStyle="1" w:styleId="WW8Num27z0">
    <w:name w:val="WW8Num27z0"/>
    <w:rPr>
      <w:rFonts w:ascii="Wingdings" w:hAnsi="Wingdings"/>
    </w:rPr>
  </w:style>
  <w:style w:type="character" w:customStyle="1" w:styleId="WW8Num27z1">
    <w:name w:val="WW8Num27z1"/>
    <w:rPr>
      <w:rFonts w:ascii="Courier New" w:hAnsi="Courier New" w:cs="Courier New"/>
    </w:rPr>
  </w:style>
  <w:style w:type="character" w:customStyle="1" w:styleId="WW8Num27z3">
    <w:name w:val="WW8Num27z3"/>
    <w:rPr>
      <w:rFonts w:ascii="Symbol" w:hAnsi="Symbol"/>
    </w:rPr>
  </w:style>
  <w:style w:type="character" w:customStyle="1" w:styleId="WW8Num30z1">
    <w:name w:val="WW8Num30z1"/>
    <w:rPr>
      <w:rFonts w:ascii="Wingdings" w:hAnsi="Wingdings"/>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rPr>
  </w:style>
  <w:style w:type="character" w:customStyle="1" w:styleId="WW8Num31z3">
    <w:name w:val="WW8Num31z3"/>
    <w:rPr>
      <w:rFonts w:ascii="Symbol" w:hAnsi="Symbol"/>
    </w:rPr>
  </w:style>
  <w:style w:type="character" w:customStyle="1" w:styleId="Heading1Char">
    <w:name w:val="Heading 1 Char"/>
    <w:rPr>
      <w:rFonts w:ascii="Arial Bold" w:hAnsi="Arial Bold" w:cs="Arial"/>
      <w:b/>
      <w:bCs/>
      <w:kern w:val="1"/>
      <w:sz w:val="32"/>
      <w:szCs w:val="32"/>
    </w:rPr>
  </w:style>
  <w:style w:type="character" w:customStyle="1" w:styleId="Heading3Char">
    <w:name w:val="Heading 3 Char"/>
    <w:rPr>
      <w:rFonts w:ascii="Arial" w:hAnsi="Arial" w:cs="Arial"/>
      <w:b/>
      <w:bCs/>
      <w:sz w:val="28"/>
      <w:szCs w:val="26"/>
    </w:rPr>
  </w:style>
  <w:style w:type="character" w:customStyle="1" w:styleId="BodyText1Char">
    <w:name w:val="Body Text_1 Char"/>
    <w:rPr>
      <w:sz w:val="24"/>
      <w:szCs w:val="24"/>
    </w:rPr>
  </w:style>
  <w:style w:type="character" w:customStyle="1" w:styleId="AWIPStabletextChar">
    <w:name w:val="AWIPS table text Char"/>
    <w:rPr>
      <w:rFonts w:ascii="Arial" w:hAnsi="Arial" w:cs="Arial"/>
      <w:sz w:val="16"/>
      <w:szCs w:val="16"/>
      <w:lang w:val="en-US" w:eastAsia="ar-SA" w:bidi="ar-SA"/>
    </w:rPr>
  </w:style>
  <w:style w:type="character" w:customStyle="1" w:styleId="AWIPStableheadChar">
    <w:name w:val="AWIPS table head Char"/>
    <w:rPr>
      <w:rFonts w:ascii="Arial" w:hAnsi="Arial" w:cs="Arial"/>
      <w:b/>
      <w:color w:val="FFFFFF"/>
      <w:sz w:val="16"/>
      <w:szCs w:val="16"/>
      <w:lang w:val="en-US" w:eastAsia="ar-SA" w:bidi="ar-SA"/>
    </w:rPr>
  </w:style>
  <w:style w:type="character" w:styleId="Hyperlink">
    <w:name w:val="Hyperlink"/>
    <w:uiPriority w:val="99"/>
    <w:rPr>
      <w:color w:val="0000FF"/>
      <w:u w:val="single"/>
    </w:rPr>
  </w:style>
  <w:style w:type="character" w:styleId="PageNumber">
    <w:name w:val="page number"/>
    <w:basedOn w:val="DefaultParagraphFont"/>
  </w:style>
  <w:style w:type="character" w:styleId="CommentReference">
    <w:name w:val="annotation reference"/>
    <w:rPr>
      <w:sz w:val="16"/>
      <w:szCs w:val="16"/>
    </w:rPr>
  </w:style>
  <w:style w:type="character" w:customStyle="1" w:styleId="CharChar">
    <w:name w:val="Char Char"/>
    <w:rPr>
      <w:rFonts w:ascii="Arial" w:hAnsi="Arial" w:cs="Arial"/>
      <w:b/>
      <w:bCs/>
      <w:sz w:val="26"/>
      <w:szCs w:val="26"/>
      <w:lang w:val="en-US" w:eastAsia="ar-SA" w:bidi="ar-SA"/>
    </w:rPr>
  </w:style>
  <w:style w:type="character" w:customStyle="1" w:styleId="TableTitleChar">
    <w:name w:val="Table Title Char"/>
    <w:rPr>
      <w:rFonts w:ascii="TimesNewRoman" w:hAnsi="TimesNewRoman" w:cs="TimesNewRoman"/>
      <w:b/>
      <w:bCs/>
      <w:sz w:val="22"/>
      <w:szCs w:val="18"/>
    </w:rPr>
  </w:style>
  <w:style w:type="character" w:customStyle="1" w:styleId="BlankPage">
    <w:name w:val="Blank Page"/>
  </w:style>
  <w:style w:type="character" w:customStyle="1" w:styleId="FootnoteCharacters">
    <w:name w:val="Footnote Characters"/>
    <w:rPr>
      <w:vertAlign w:val="superscript"/>
    </w:rPr>
  </w:style>
  <w:style w:type="character" w:customStyle="1" w:styleId="moz-txt-tag">
    <w:name w:val="moz-txt-tag"/>
    <w:basedOn w:val="DefaultParagraphFont"/>
  </w:style>
  <w:style w:type="character" w:styleId="FollowedHyperlink">
    <w:name w:val="FollowedHyperlink"/>
    <w:rPr>
      <w:color w:val="800080"/>
      <w:u w:val="single"/>
    </w:rPr>
  </w:style>
  <w:style w:type="character" w:customStyle="1" w:styleId="TitleChar">
    <w:name w:val="Title Char"/>
    <w:rPr>
      <w:rFonts w:ascii="Cambria" w:eastAsia="Times New Roman" w:hAnsi="Cambria" w:cs="Times New Roman"/>
      <w:b/>
      <w:bCs/>
      <w:kern w:val="1"/>
      <w:sz w:val="32"/>
      <w:szCs w:val="32"/>
    </w:rPr>
  </w:style>
  <w:style w:type="character" w:customStyle="1" w:styleId="BodyTextIndentChar">
    <w:name w:val="Body Text Indent Char"/>
    <w:rPr>
      <w:sz w:val="24"/>
      <w:szCs w:val="24"/>
    </w:rPr>
  </w:style>
  <w:style w:type="character" w:customStyle="1" w:styleId="Style1Char">
    <w:name w:val="Style1 Char"/>
    <w:rPr>
      <w:rFonts w:ascii="Courier New" w:hAnsi="Courier New" w:cs="Courier New"/>
      <w:b/>
      <w:sz w:val="18"/>
    </w:rPr>
  </w:style>
  <w:style w:type="character" w:styleId="Strong">
    <w:name w:val="Strong"/>
    <w:qFormat/>
    <w:rPr>
      <w:b/>
      <w:bCs/>
    </w:rPr>
  </w:style>
  <w:style w:type="character" w:styleId="Emphasis">
    <w:name w:val="Emphasis"/>
    <w:qFormat/>
    <w:rPr>
      <w:i/>
    </w:rPr>
  </w:style>
  <w:style w:type="character" w:customStyle="1" w:styleId="BodyText1Char0">
    <w:name w:val="Body Text 1 Char"/>
    <w:rPr>
      <w:sz w:val="24"/>
    </w:rPr>
  </w:style>
  <w:style w:type="paragraph" w:customStyle="1" w:styleId="Heading">
    <w:name w:val="Heading"/>
    <w:basedOn w:val="Normal"/>
    <w:next w:val="BodyText"/>
    <w:pPr>
      <w:keepNext/>
      <w:spacing w:before="240" w:after="120"/>
    </w:pPr>
    <w:rPr>
      <w:rFonts w:ascii="Liberation Sans" w:eastAsia="DejaVu LGC Sans" w:hAnsi="Liberation Sans" w:cs="DejaVu LGC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BodyText1">
    <w:name w:val="Body Text_1"/>
    <w:basedOn w:val="Normal"/>
    <w:pPr>
      <w:spacing w:after="180"/>
    </w:pPr>
  </w:style>
  <w:style w:type="paragraph" w:customStyle="1" w:styleId="AWIPStabletext">
    <w:name w:val="AWIPS table text"/>
    <w:pPr>
      <w:suppressAutoHyphens/>
      <w:spacing w:before="20" w:after="20"/>
    </w:pPr>
    <w:rPr>
      <w:rFonts w:ascii="Arial" w:eastAsia="Arial" w:hAnsi="Arial" w:cs="Arial"/>
      <w:sz w:val="16"/>
      <w:szCs w:val="16"/>
      <w:lang w:eastAsia="ar-SA"/>
    </w:rPr>
  </w:style>
  <w:style w:type="paragraph" w:customStyle="1" w:styleId="AWIPStablehead">
    <w:name w:val="AWIPS table head"/>
    <w:pPr>
      <w:keepNext/>
      <w:suppressAutoHyphens/>
      <w:spacing w:before="40" w:after="40"/>
      <w:jc w:val="center"/>
    </w:pPr>
    <w:rPr>
      <w:rFonts w:ascii="Arial" w:eastAsia="Arial" w:hAnsi="Arial" w:cs="Arial"/>
      <w:b/>
      <w:color w:val="FFFFFF"/>
      <w:sz w:val="16"/>
      <w:szCs w:val="16"/>
      <w:lang w:eastAsia="ar-SA"/>
    </w:rPr>
  </w:style>
  <w:style w:type="paragraph" w:customStyle="1" w:styleId="AWIPSTableSubHead">
    <w:name w:val="AWIPS TableSubHead"/>
    <w:basedOn w:val="AWIPStabletext"/>
    <w:rPr>
      <w:b/>
      <w:color w:val="00007D"/>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Footersecond">
    <w:name w:val="Footer second"/>
    <w:next w:val="Normal"/>
    <w:pPr>
      <w:widowControl w:val="0"/>
      <w:tabs>
        <w:tab w:val="right" w:pos="9360"/>
      </w:tabs>
      <w:suppressAutoHyphens/>
    </w:pPr>
    <w:rPr>
      <w:rFonts w:eastAsia="Arial"/>
      <w:i/>
      <w:sz w:val="18"/>
      <w:szCs w:val="18"/>
      <w:lang w:eastAsia="ar-SA"/>
    </w:rPr>
  </w:style>
  <w:style w:type="paragraph" w:customStyle="1" w:styleId="AWIPTitlePage">
    <w:name w:val="AWIP Title Page"/>
    <w:basedOn w:val="Normal"/>
    <w:pPr>
      <w:jc w:val="center"/>
    </w:pPr>
    <w:rPr>
      <w:b/>
      <w:sz w:val="36"/>
      <w:szCs w:val="36"/>
    </w:rPr>
  </w:style>
  <w:style w:type="paragraph" w:styleId="TOC2">
    <w:name w:val="toc 2"/>
    <w:basedOn w:val="Normal"/>
    <w:next w:val="Normal"/>
    <w:uiPriority w:val="39"/>
    <w:pPr>
      <w:tabs>
        <w:tab w:val="left" w:pos="540"/>
        <w:tab w:val="right" w:leader="dot" w:pos="9350"/>
      </w:tabs>
    </w:pPr>
  </w:style>
  <w:style w:type="paragraph" w:styleId="BalloonText">
    <w:name w:val="Balloon Text"/>
    <w:basedOn w:val="Normal"/>
    <w:rPr>
      <w:rFonts w:ascii="Tahoma" w:hAnsi="Tahoma" w:cs="Tahoma"/>
      <w:sz w:val="16"/>
      <w:szCs w:val="16"/>
    </w:rPr>
  </w:style>
  <w:style w:type="paragraph" w:styleId="TOC1">
    <w:name w:val="toc 1"/>
    <w:basedOn w:val="Normal"/>
    <w:next w:val="Normal"/>
    <w:uiPriority w:val="39"/>
    <w:rPr>
      <w:sz w:val="22"/>
    </w:rPr>
  </w:style>
  <w:style w:type="paragraph" w:customStyle="1" w:styleId="ReportTitle">
    <w:name w:val="Report Title"/>
    <w:basedOn w:val="Heading1"/>
    <w:pPr>
      <w:numPr>
        <w:numId w:val="0"/>
      </w:numPr>
      <w:spacing w:before="0" w:after="180"/>
    </w:pPr>
    <w:rPr>
      <w:sz w:val="36"/>
    </w:rPr>
  </w:style>
  <w:style w:type="paragraph" w:styleId="Index1">
    <w:name w:val="index 1"/>
    <w:basedOn w:val="Normal"/>
    <w:next w:val="Normal"/>
    <w:pPr>
      <w:ind w:left="240" w:hanging="240"/>
    </w:pPr>
  </w:style>
  <w:style w:type="paragraph" w:styleId="TOC3">
    <w:name w:val="toc 3"/>
    <w:basedOn w:val="Normal"/>
    <w:next w:val="Normal"/>
    <w:uiPriority w:val="39"/>
    <w:pPr>
      <w:tabs>
        <w:tab w:val="right" w:leader="dot" w:pos="9350"/>
      </w:tabs>
    </w:pPr>
  </w:style>
  <w:style w:type="paragraph" w:styleId="TableofFigures">
    <w:name w:val="table of figures"/>
    <w:basedOn w:val="Normal"/>
    <w:next w:val="Normal"/>
    <w:uiPriority w:val="99"/>
    <w:rPr>
      <w:b/>
      <w:sz w:val="22"/>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customStyle="1" w:styleId="TableTitle">
    <w:name w:val="Table Title"/>
    <w:basedOn w:val="Normal"/>
    <w:pPr>
      <w:autoSpaceDE w:val="0"/>
      <w:spacing w:after="40"/>
    </w:pPr>
    <w:rPr>
      <w:rFonts w:ascii="TimesNewRoman" w:hAnsi="TimesNewRoman" w:cs="TimesNewRoman"/>
      <w:b/>
      <w:bCs/>
      <w:sz w:val="22"/>
      <w:szCs w:val="18"/>
    </w:rPr>
  </w:style>
  <w:style w:type="paragraph" w:customStyle="1" w:styleId="TableText">
    <w:name w:val="Table Text"/>
    <w:basedOn w:val="Normal"/>
    <w:pPr>
      <w:autoSpaceDE w:val="0"/>
      <w:spacing w:before="20" w:after="20"/>
    </w:pPr>
    <w:rPr>
      <w:rFonts w:ascii="Arial Narrow" w:hAnsi="Arial Narrow" w:cs="TimesNewRoman"/>
      <w:bCs/>
      <w:sz w:val="22"/>
      <w:szCs w:val="18"/>
    </w:rPr>
  </w:style>
  <w:style w:type="paragraph" w:customStyle="1" w:styleId="Tableheading">
    <w:name w:val="Table heading"/>
    <w:basedOn w:val="TableText"/>
    <w:pPr>
      <w:spacing w:before="40" w:after="40"/>
      <w:jc w:val="center"/>
    </w:pPr>
    <w:rPr>
      <w:b/>
      <w:bCs w:val="0"/>
    </w:rPr>
  </w:style>
  <w:style w:type="paragraph" w:styleId="ListBullet">
    <w:name w:val="List Bullet"/>
    <w:basedOn w:val="Normal"/>
    <w:pPr>
      <w:numPr>
        <w:numId w:val="2"/>
      </w:numPr>
      <w:spacing w:after="60"/>
    </w:pPr>
  </w:style>
  <w:style w:type="paragraph" w:customStyle="1" w:styleId="FigureTitle">
    <w:name w:val="Figure Title"/>
    <w:basedOn w:val="TableTitle"/>
    <w:rsid w:val="000D3378"/>
    <w:pPr>
      <w:spacing w:after="120"/>
    </w:pPr>
    <w:rPr>
      <w:rFonts w:ascii="Arial" w:hAnsi="Arial"/>
    </w:rPr>
  </w:style>
  <w:style w:type="paragraph" w:styleId="PlainText">
    <w:name w:val="Plain Text"/>
    <w:basedOn w:val="Normal"/>
    <w:rPr>
      <w:rFonts w:ascii="Courier New" w:hAnsi="Courier New" w:cs="Courier New"/>
      <w:sz w:val="20"/>
      <w:szCs w:val="20"/>
    </w:rPr>
  </w:style>
  <w:style w:type="paragraph" w:styleId="FootnoteText">
    <w:name w:val="footnote text"/>
    <w:basedOn w:val="Normal"/>
    <w:rPr>
      <w:sz w:val="20"/>
      <w:szCs w:val="20"/>
    </w:rPr>
  </w:style>
  <w:style w:type="paragraph" w:customStyle="1" w:styleId="Bullet10">
    <w:name w:val="Bullet1"/>
    <w:basedOn w:val="Normal"/>
    <w:pPr>
      <w:tabs>
        <w:tab w:val="num" w:pos="360"/>
      </w:tabs>
      <w:ind w:left="360" w:hanging="360"/>
    </w:pPr>
  </w:style>
  <w:style w:type="paragraph" w:customStyle="1" w:styleId="Bullet1">
    <w:name w:val="Bullet 1"/>
    <w:basedOn w:val="Normal"/>
    <w:pPr>
      <w:numPr>
        <w:numId w:val="8"/>
      </w:numPr>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odyTextIndent3">
    <w:name w:val="Body Text Indent 3"/>
    <w:basedOn w:val="Normal"/>
    <w:pPr>
      <w:spacing w:after="120"/>
      <w:ind w:left="360"/>
    </w:pPr>
    <w:rPr>
      <w:sz w:val="16"/>
      <w:szCs w:val="16"/>
    </w:rPr>
  </w:style>
  <w:style w:type="paragraph" w:styleId="BodyText2">
    <w:name w:val="Body Text 2"/>
    <w:basedOn w:val="Normal"/>
    <w:pPr>
      <w:spacing w:after="120" w:line="480" w:lineRule="auto"/>
    </w:pPr>
  </w:style>
  <w:style w:type="paragraph" w:customStyle="1" w:styleId="NumberedList">
    <w:name w:val="Numbered List"/>
    <w:basedOn w:val="Normal"/>
    <w:pPr>
      <w:numPr>
        <w:numId w:val="5"/>
      </w:numPr>
    </w:pPr>
  </w:style>
  <w:style w:type="paragraph" w:customStyle="1" w:styleId="BulletedList">
    <w:name w:val="Bulleted List"/>
    <w:basedOn w:val="Normal"/>
    <w:pPr>
      <w:widowControl w:val="0"/>
      <w:numPr>
        <w:numId w:val="3"/>
      </w:numPr>
      <w:autoSpaceDE w:val="0"/>
      <w:spacing w:after="120"/>
    </w:pPr>
  </w:style>
  <w:style w:type="paragraph" w:customStyle="1" w:styleId="BulletedList2dLevel">
    <w:name w:val="Bulleted List 2d Level"/>
    <w:basedOn w:val="BulletedList"/>
    <w:pPr>
      <w:numPr>
        <w:numId w:val="4"/>
      </w:numPr>
      <w:spacing w:after="60"/>
    </w:pPr>
  </w:style>
  <w:style w:type="paragraph" w:customStyle="1" w:styleId="Subheading">
    <w:name w:val="Subheading"/>
    <w:basedOn w:val="BodyText1"/>
    <w:rPr>
      <w:rFonts w:ascii="Arial" w:hAnsi="Arial"/>
      <w:b/>
      <w:bCs/>
    </w:rPr>
  </w:style>
  <w:style w:type="paragraph" w:customStyle="1" w:styleId="ListBulletLast">
    <w:name w:val="List Bullet Last"/>
    <w:basedOn w:val="ListBullet"/>
    <w:pPr>
      <w:numPr>
        <w:numId w:val="7"/>
      </w:numPr>
      <w:spacing w:after="180"/>
    </w:pPr>
  </w:style>
  <w:style w:type="paragraph" w:customStyle="1" w:styleId="Foreword">
    <w:name w:val="Foreword"/>
    <w:basedOn w:val="Normal"/>
    <w:pPr>
      <w:keepNext/>
      <w:spacing w:after="180"/>
      <w:jc w:val="center"/>
    </w:pPr>
    <w:rPr>
      <w:rFonts w:ascii="Arial Bold" w:hAnsi="Arial Bold" w:cs="Arial"/>
      <w:b/>
      <w:bCs/>
      <w:kern w:val="1"/>
      <w:sz w:val="28"/>
      <w:szCs w:val="28"/>
    </w:rPr>
  </w:style>
  <w:style w:type="paragraph" w:customStyle="1" w:styleId="BodyText10">
    <w:name w:val="Body Text 1"/>
    <w:basedOn w:val="Normal"/>
    <w:pPr>
      <w:spacing w:before="60" w:after="60"/>
      <w:jc w:val="both"/>
    </w:pPr>
    <w:rPr>
      <w:szCs w:val="20"/>
    </w:rPr>
  </w:style>
  <w:style w:type="paragraph" w:customStyle="1" w:styleId="Columnheader">
    <w:name w:val="Column header"/>
    <w:basedOn w:val="Normal"/>
    <w:pPr>
      <w:spacing w:before="120" w:after="60"/>
      <w:jc w:val="center"/>
    </w:pPr>
    <w:rPr>
      <w:rFonts w:ascii="Arial" w:hAnsi="Arial"/>
      <w:b/>
      <w:caps/>
      <w:szCs w:val="20"/>
    </w:rPr>
  </w:style>
  <w:style w:type="paragraph" w:customStyle="1" w:styleId="Columnbodytextleft">
    <w:name w:val="Column body text left"/>
    <w:basedOn w:val="Normal"/>
    <w:next w:val="Normal"/>
    <w:pPr>
      <w:keepLines/>
      <w:spacing w:before="60"/>
    </w:pPr>
    <w:rPr>
      <w:color w:val="000000"/>
      <w:szCs w:val="20"/>
    </w:rPr>
  </w:style>
  <w:style w:type="paragraph" w:customStyle="1" w:styleId="Columnbodytextcenter">
    <w:name w:val="Column body text center"/>
    <w:basedOn w:val="Normal"/>
    <w:pPr>
      <w:spacing w:before="60" w:after="60"/>
    </w:pPr>
    <w:rPr>
      <w:szCs w:val="20"/>
    </w:rPr>
  </w:style>
  <w:style w:type="paragraph" w:styleId="Subtitle">
    <w:name w:val="Subtitle"/>
    <w:basedOn w:val="Normal"/>
    <w:next w:val="BodyText"/>
    <w:qFormat/>
    <w:pPr>
      <w:keepLines/>
      <w:spacing w:line="230" w:lineRule="exact"/>
    </w:pPr>
    <w:rPr>
      <w:rFonts w:ascii="Arial" w:hAnsi="Arial"/>
      <w:b/>
      <w:bCs/>
      <w:sz w:val="26"/>
      <w:szCs w:val="22"/>
    </w:rPr>
  </w:style>
  <w:style w:type="paragraph" w:styleId="BodyTextFirstIndent">
    <w:name w:val="Body Text First Indent"/>
    <w:basedOn w:val="BodyText"/>
    <w:pPr>
      <w:ind w:firstLine="210"/>
    </w:pPr>
  </w:style>
  <w:style w:type="paragraph" w:styleId="Title">
    <w:name w:val="Title"/>
    <w:basedOn w:val="Normal"/>
    <w:next w:val="Normal"/>
    <w:qFormat/>
    <w:pPr>
      <w:spacing w:before="240" w:after="60"/>
      <w:jc w:val="center"/>
    </w:pPr>
    <w:rPr>
      <w:rFonts w:ascii="Cambria" w:hAnsi="Cambria"/>
      <w:b/>
      <w:bCs/>
      <w:kern w:val="1"/>
      <w:sz w:val="32"/>
      <w:szCs w:val="32"/>
    </w:rPr>
  </w:style>
  <w:style w:type="paragraph" w:styleId="BodyTextIndent">
    <w:name w:val="Body Text Indent"/>
    <w:basedOn w:val="Normal"/>
    <w:pPr>
      <w:spacing w:after="120"/>
      <w:ind w:left="360"/>
    </w:pPr>
  </w:style>
  <w:style w:type="paragraph" w:customStyle="1" w:styleId="Columnbodytextleft11pt">
    <w:name w:val="Column body text left 11 pt"/>
    <w:basedOn w:val="Normal"/>
    <w:pPr>
      <w:keepLines/>
      <w:spacing w:before="60"/>
    </w:pPr>
    <w:rPr>
      <w:b/>
      <w:color w:val="000000"/>
      <w:sz w:val="22"/>
      <w:szCs w:val="20"/>
    </w:rPr>
  </w:style>
  <w:style w:type="paragraph" w:customStyle="1" w:styleId="Style1">
    <w:name w:val="Style1"/>
    <w:basedOn w:val="PlainText"/>
    <w:rPr>
      <w:b/>
      <w:sz w:val="18"/>
    </w:rPr>
  </w:style>
  <w:style w:type="paragraph" w:customStyle="1" w:styleId="TableText0">
    <w:name w:val="TableText"/>
    <w:pPr>
      <w:keepNext/>
      <w:suppressAutoHyphens/>
      <w:spacing w:before="20" w:after="20"/>
    </w:pPr>
    <w:rPr>
      <w:rFonts w:ascii="Arial" w:eastAsia="Arial" w:hAnsi="Arial"/>
      <w:sz w:val="18"/>
      <w:lang w:eastAsia="ar-SA"/>
    </w:rPr>
  </w:style>
  <w:style w:type="paragraph" w:customStyle="1" w:styleId="WW-Default">
    <w:name w:val="WW-Default"/>
    <w:pPr>
      <w:widowControl w:val="0"/>
      <w:suppressAutoHyphens/>
      <w:autoSpaceDE w:val="0"/>
    </w:pPr>
    <w:rPr>
      <w:rFonts w:eastAsia="Arial"/>
      <w:color w:val="000000"/>
      <w:sz w:val="24"/>
      <w:szCs w:val="24"/>
      <w:lang w:eastAsia="ar-SA"/>
    </w:rPr>
  </w:style>
  <w:style w:type="paragraph" w:styleId="Revision">
    <w:name w:val="Revision"/>
    <w:pPr>
      <w:suppressAutoHyphens/>
    </w:pPr>
    <w:rPr>
      <w:rFonts w:eastAsia="Arial"/>
      <w:sz w:val="24"/>
      <w:szCs w:val="24"/>
      <w:lang w:eastAsia="ar-SA"/>
    </w:rPr>
  </w:style>
  <w:style w:type="paragraph" w:customStyle="1" w:styleId="Level3">
    <w:name w:val="Level3"/>
    <w:basedOn w:val="Normal"/>
    <w:pPr>
      <w:widowControl w:val="0"/>
      <w:autoSpaceDE w:val="0"/>
    </w:pPr>
    <w:rPr>
      <w:b/>
      <w:bCs/>
    </w:rPr>
  </w:style>
  <w:style w:type="paragraph" w:styleId="NormalWeb">
    <w:name w:val="Normal (Web)"/>
    <w:basedOn w:val="Normal"/>
    <w:pPr>
      <w:spacing w:before="280" w:after="280"/>
    </w:pPr>
  </w:style>
  <w:style w:type="paragraph" w:customStyle="1" w:styleId="TableContents">
    <w:name w:val="Table Contents"/>
    <w:basedOn w:val="Normal"/>
    <w:pPr>
      <w:suppressLineNumbers/>
    </w:pPr>
  </w:style>
  <w:style w:type="paragraph" w:customStyle="1" w:styleId="TableHeading0">
    <w:name w:val="Table Heading"/>
    <w:basedOn w:val="Normal"/>
    <w:pPr>
      <w:keepNext/>
      <w:spacing w:before="40" w:after="40"/>
      <w:jc w:val="center"/>
    </w:pPr>
    <w:rPr>
      <w:rFonts w:ascii="Arial Narrow" w:hAnsi="Arial Narrow"/>
      <w:b/>
      <w:sz w:val="22"/>
      <w:szCs w:val="20"/>
    </w:rPr>
  </w:style>
  <w:style w:type="paragraph" w:customStyle="1" w:styleId="tabletext1">
    <w:name w:val="tabletext"/>
    <w:basedOn w:val="Normal"/>
    <w:pPr>
      <w:spacing w:before="20" w:after="20"/>
    </w:pPr>
    <w:rPr>
      <w:rFonts w:ascii="Arial Narrow" w:hAnsi="Arial Narrow"/>
      <w:sz w:val="22"/>
    </w:rPr>
  </w:style>
  <w:style w:type="paragraph" w:styleId="TOC4">
    <w:name w:val="toc 4"/>
    <w:basedOn w:val="Index"/>
    <w:pPr>
      <w:tabs>
        <w:tab w:val="right" w:leader="dot" w:pos="10821"/>
      </w:tabs>
      <w:ind w:left="849"/>
    </w:pPr>
  </w:style>
  <w:style w:type="paragraph" w:styleId="TOC5">
    <w:name w:val="toc 5"/>
    <w:basedOn w:val="Index"/>
    <w:pPr>
      <w:tabs>
        <w:tab w:val="right" w:leader="dot" w:pos="11104"/>
      </w:tabs>
      <w:ind w:left="1132"/>
    </w:pPr>
  </w:style>
  <w:style w:type="paragraph" w:styleId="TOC6">
    <w:name w:val="toc 6"/>
    <w:basedOn w:val="Index"/>
    <w:pPr>
      <w:tabs>
        <w:tab w:val="right" w:leader="dot" w:pos="11387"/>
      </w:tabs>
      <w:ind w:left="1415"/>
    </w:pPr>
  </w:style>
  <w:style w:type="paragraph" w:styleId="TOC7">
    <w:name w:val="toc 7"/>
    <w:basedOn w:val="Index"/>
    <w:pPr>
      <w:tabs>
        <w:tab w:val="right" w:leader="dot" w:pos="11670"/>
      </w:tabs>
      <w:ind w:left="1698"/>
    </w:pPr>
  </w:style>
  <w:style w:type="paragraph" w:styleId="TOC8">
    <w:name w:val="toc 8"/>
    <w:basedOn w:val="Index"/>
    <w:pPr>
      <w:tabs>
        <w:tab w:val="right" w:leader="dot" w:pos="11953"/>
      </w:tabs>
      <w:ind w:left="1981"/>
    </w:pPr>
  </w:style>
  <w:style w:type="paragraph" w:styleId="TOC9">
    <w:name w:val="toc 9"/>
    <w:basedOn w:val="Index"/>
    <w:pPr>
      <w:tabs>
        <w:tab w:val="right" w:leader="dot" w:pos="12236"/>
      </w:tabs>
      <w:ind w:left="2264"/>
    </w:pPr>
  </w:style>
  <w:style w:type="paragraph" w:customStyle="1" w:styleId="Contents10">
    <w:name w:val="Contents 10"/>
    <w:basedOn w:val="Index"/>
    <w:pPr>
      <w:tabs>
        <w:tab w:val="right" w:leader="dot" w:pos="12519"/>
      </w:tabs>
      <w:ind w:left="2547"/>
    </w:pPr>
  </w:style>
  <w:style w:type="paragraph" w:customStyle="1" w:styleId="Framecontents">
    <w:name w:val="Frame contents"/>
    <w:basedOn w:val="BodyText"/>
  </w:style>
  <w:style w:type="paragraph" w:styleId="ListParagraph">
    <w:name w:val="List Paragraph"/>
    <w:basedOn w:val="Normal"/>
    <w:uiPriority w:val="34"/>
    <w:qFormat/>
    <w:rsid w:val="00A926D2"/>
    <w:pPr>
      <w:ind w:left="720"/>
    </w:pPr>
  </w:style>
  <w:style w:type="table" w:styleId="TableGrid">
    <w:name w:val="Table Grid"/>
    <w:basedOn w:val="TableNormal"/>
    <w:uiPriority w:val="59"/>
    <w:rsid w:val="0027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e1Bullet">
    <w:name w:val="Note 1 Bullet"/>
    <w:basedOn w:val="Normal"/>
    <w:rsid w:val="00723231"/>
    <w:pPr>
      <w:numPr>
        <w:numId w:val="6"/>
      </w:numPr>
      <w:tabs>
        <w:tab w:val="left" w:pos="0"/>
      </w:tabs>
      <w:spacing w:line="240" w:lineRule="atLeast"/>
      <w:ind w:right="720"/>
    </w:pPr>
    <w:rPr>
      <w:rFonts w:ascii="Arial" w:eastAsia="Arial" w:hAnsi="Arial" w:cs="Arial"/>
      <w:szCs w:val="20"/>
    </w:rPr>
  </w:style>
  <w:style w:type="paragraph" w:customStyle="1" w:styleId="StyleHeading1Heading1-MUOSTimesNewRoman">
    <w:name w:val="Style Heading 1Heading 1-MUOS + Times New Roman"/>
    <w:basedOn w:val="Heading1"/>
    <w:rsid w:val="00723231"/>
    <w:pPr>
      <w:keepNext w:val="0"/>
      <w:pageBreakBefore/>
      <w:spacing w:before="120" w:after="120" w:line="280" w:lineRule="exact"/>
    </w:pPr>
    <w:rPr>
      <w:rFonts w:ascii="Times New Roman" w:hAnsi="Times New Roman"/>
      <w:cap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07" Type="http://schemas.openxmlformats.org/officeDocument/2006/relationships/footer" Target="footer6.xml"/><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header" Target="header4.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header" Target="header7.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oter" Target="footer5.xml"/><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2.png"/><Relationship Id="rId109" Type="http://schemas.openxmlformats.org/officeDocument/2006/relationships/footer" Target="footer7.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_rels/header6.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7E89C-BE13-4D49-8801-8A08B32C5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101</Pages>
  <Words>15191</Words>
  <Characters>86593</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Scope</vt:lpstr>
    </vt:vector>
  </TitlesOfParts>
  <Company>Raytheon</Company>
  <LinksUpToDate>false</LinksUpToDate>
  <CharactersWithSpaces>101581</CharactersWithSpaces>
  <SharedDoc>false</SharedDoc>
  <HLinks>
    <vt:vector size="24" baseType="variant">
      <vt:variant>
        <vt:i4>1703984</vt:i4>
      </vt:variant>
      <vt:variant>
        <vt:i4>17</vt:i4>
      </vt:variant>
      <vt:variant>
        <vt:i4>0</vt:i4>
      </vt:variant>
      <vt:variant>
        <vt:i4>5</vt:i4>
      </vt:variant>
      <vt:variant>
        <vt:lpwstr/>
      </vt:variant>
      <vt:variant>
        <vt:lpwstr>_Toc310864504</vt:lpwstr>
      </vt:variant>
      <vt:variant>
        <vt:i4>1703984</vt:i4>
      </vt:variant>
      <vt:variant>
        <vt:i4>11</vt:i4>
      </vt:variant>
      <vt:variant>
        <vt:i4>0</vt:i4>
      </vt:variant>
      <vt:variant>
        <vt:i4>5</vt:i4>
      </vt:variant>
      <vt:variant>
        <vt:lpwstr/>
      </vt:variant>
      <vt:variant>
        <vt:lpwstr>_Toc310864503</vt:lpwstr>
      </vt:variant>
      <vt:variant>
        <vt:i4>2293763</vt:i4>
      </vt:variant>
      <vt:variant>
        <vt:i4>5</vt:i4>
      </vt:variant>
      <vt:variant>
        <vt:i4>0</vt:i4>
      </vt:variant>
      <vt:variant>
        <vt:i4>5</vt:i4>
      </vt:variant>
      <vt:variant>
        <vt:lpwstr/>
      </vt:variant>
      <vt:variant>
        <vt:lpwstr>_toc343</vt:lpwstr>
      </vt:variant>
      <vt:variant>
        <vt:i4>2293762</vt:i4>
      </vt:variant>
      <vt:variant>
        <vt:i4>2</vt:i4>
      </vt:variant>
      <vt:variant>
        <vt:i4>0</vt:i4>
      </vt:variant>
      <vt:variant>
        <vt:i4>5</vt:i4>
      </vt:variant>
      <vt:variant>
        <vt:lpwstr/>
      </vt:variant>
      <vt:variant>
        <vt:lpwstr>_toc247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Scope</dc:title>
  <dc:creator>dlawson</dc:creator>
  <cp:lastModifiedBy>William Smith</cp:lastModifiedBy>
  <cp:revision>4</cp:revision>
  <cp:lastPrinted>2014-05-02T16:35:00Z</cp:lastPrinted>
  <dcterms:created xsi:type="dcterms:W3CDTF">2014-05-06T20:07:00Z</dcterms:created>
  <dcterms:modified xsi:type="dcterms:W3CDTF">2014-05-15T16:48:00Z</dcterms:modified>
</cp:coreProperties>
</file>